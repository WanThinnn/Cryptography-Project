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0F1FBD" w14:textId="0E9FE77D" w:rsidR="009A7CCD" w:rsidRPr="00FB5E6B" w:rsidRDefault="009A7CCD" w:rsidP="00685ECC">
      <w:pPr>
        <w:spacing w:beforeLines="60" w:before="144" w:afterLines="60" w:after="144" w:line="240" w:lineRule="auto"/>
        <w:rPr>
          <w:rFonts w:cs="Times New Roman"/>
          <w:szCs w:val="26"/>
        </w:rPr>
      </w:pPr>
    </w:p>
    <w:p w14:paraId="3D98512F" w14:textId="77777777" w:rsidR="00FB5E6B" w:rsidRPr="005E0FD0" w:rsidRDefault="00FB5E6B" w:rsidP="00685ECC">
      <w:pPr>
        <w:spacing w:beforeLines="60" w:before="144" w:afterLines="60" w:after="144" w:line="240" w:lineRule="auto"/>
        <w:jc w:val="center"/>
        <w:rPr>
          <w:rFonts w:eastAsia="Times New Roman" w:cs="Times New Roman"/>
          <w:b/>
          <w:sz w:val="28"/>
          <w:szCs w:val="28"/>
        </w:rPr>
      </w:pPr>
      <w:r w:rsidRPr="005E0FD0">
        <w:rPr>
          <w:rFonts w:eastAsia="Times New Roman" w:cs="Times New Roman"/>
          <w:b/>
          <w:sz w:val="28"/>
          <w:szCs w:val="28"/>
        </w:rPr>
        <w:t>ĐẠI HỌC QUỐC GIA TP. HỒ CHÍ MINH</w:t>
      </w:r>
    </w:p>
    <w:p w14:paraId="176F579C" w14:textId="77777777" w:rsidR="00FB5E6B" w:rsidRPr="00E93114" w:rsidRDefault="00FB5E6B" w:rsidP="00685ECC">
      <w:pPr>
        <w:spacing w:beforeLines="60" w:before="144" w:afterLines="60" w:after="144" w:line="240" w:lineRule="auto"/>
        <w:jc w:val="center"/>
        <w:rPr>
          <w:rFonts w:eastAsia="Times New Roman" w:cs="Times New Roman"/>
          <w:b/>
          <w:sz w:val="32"/>
          <w:szCs w:val="32"/>
        </w:rPr>
      </w:pPr>
      <w:r w:rsidRPr="00E93114">
        <w:rPr>
          <w:rFonts w:eastAsia="Times New Roman" w:cs="Times New Roman"/>
          <w:b/>
          <w:sz w:val="32"/>
          <w:szCs w:val="32"/>
        </w:rPr>
        <w:t>TRƯỜNG ĐẠI HỌC CÔNG NGHỆ THÔNG TIN</w:t>
      </w:r>
    </w:p>
    <w:p w14:paraId="2580C5DA" w14:textId="77777777" w:rsidR="00FB5E6B" w:rsidRPr="00E93114" w:rsidRDefault="00FB5E6B" w:rsidP="00685ECC">
      <w:pPr>
        <w:tabs>
          <w:tab w:val="center" w:pos="4568"/>
          <w:tab w:val="left" w:pos="6120"/>
        </w:tabs>
        <w:spacing w:beforeLines="60" w:before="144" w:afterLines="60" w:after="144" w:line="240" w:lineRule="auto"/>
        <w:jc w:val="center"/>
        <w:rPr>
          <w:rFonts w:cs="Times New Roman"/>
          <w:sz w:val="32"/>
          <w:szCs w:val="32"/>
        </w:rPr>
      </w:pPr>
      <w:r w:rsidRPr="00E93114">
        <w:rPr>
          <w:rFonts w:eastAsia="Times New Roman" w:cs="Times New Roman"/>
          <w:b/>
          <w:sz w:val="32"/>
          <w:szCs w:val="32"/>
        </w:rPr>
        <w:t>KHOA MẠNG MÁY TÍNH VÀ TRUYỀN THÔNG</w:t>
      </w:r>
      <w:r w:rsidRPr="00E93114">
        <w:rPr>
          <w:rFonts w:cs="Times New Roman"/>
          <w:sz w:val="32"/>
          <w:szCs w:val="32"/>
        </w:rPr>
        <w:t xml:space="preserve">     </w:t>
      </w:r>
      <w:r w:rsidRPr="00E93114">
        <w:rPr>
          <w:rFonts w:cs="Times New Roman"/>
          <w:noProof/>
          <w:sz w:val="32"/>
          <w:szCs w:val="32"/>
        </w:rPr>
        <mc:AlternateContent>
          <mc:Choice Requires="wps">
            <w:drawing>
              <wp:anchor distT="0" distB="0" distL="114300" distR="114300" simplePos="0" relativeHeight="251658240" behindDoc="0" locked="0" layoutInCell="1" hidden="0" allowOverlap="1" wp14:anchorId="10AADEE4" wp14:editId="06358C1A">
                <wp:simplePos x="0" y="0"/>
                <wp:positionH relativeFrom="column">
                  <wp:posOffset>2171700</wp:posOffset>
                </wp:positionH>
                <wp:positionV relativeFrom="paragraph">
                  <wp:posOffset>266700</wp:posOffset>
                </wp:positionV>
                <wp:extent cx="7061" cy="12700"/>
                <wp:effectExtent l="0" t="0" r="0" b="0"/>
                <wp:wrapNone/>
                <wp:docPr id="1647066829" name="Straight Arrow Connector 1647066829"/>
                <wp:cNvGraphicFramePr/>
                <a:graphic xmlns:a="http://schemas.openxmlformats.org/drawingml/2006/main">
                  <a:graphicData uri="http://schemas.microsoft.com/office/word/2010/wordprocessingShape">
                    <wps:wsp>
                      <wps:cNvCnPr/>
                      <wps:spPr>
                        <a:xfrm rot="10800000" flipH="1">
                          <a:off x="4563994" y="3776470"/>
                          <a:ext cx="1564012" cy="706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7B7B2F0D" id="_x0000_t32" coordsize="21600,21600" o:spt="32" o:oned="t" path="m,l21600,21600e" filled="f">
                <v:path arrowok="t" fillok="f" o:connecttype="none"/>
                <o:lock v:ext="edit" shapetype="t"/>
              </v:shapetype>
              <v:shape id="Straight Arrow Connector 1647066829" o:spid="_x0000_s1026" type="#_x0000_t32" style="position:absolute;margin-left:171pt;margin-top:21pt;width:.55pt;height:1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" strokecolor="black [3200]">
                <v:stroke startarrowwidth="narrow" startarrowlength="short" endarrowwidth="narrow" endarrowlength="short"/>
              </v:shape>
            </w:pict>
          </mc:Fallback>
        </mc:AlternateContent>
      </w:r>
    </w:p>
    <w:p w14:paraId="58330F4A" w14:textId="77777777" w:rsidR="00FB5E6B" w:rsidRPr="00FB5E6B" w:rsidRDefault="00FB5E6B" w:rsidP="00A26727">
      <w:pPr>
        <w:tabs>
          <w:tab w:val="center" w:pos="4568"/>
          <w:tab w:val="left" w:pos="6120"/>
        </w:tabs>
        <w:jc w:val="center"/>
        <w:rPr>
          <w:rFonts w:cs="Times New Roman"/>
          <w:szCs w:val="26"/>
        </w:rPr>
      </w:pPr>
    </w:p>
    <w:p w14:paraId="39DE7495" w14:textId="77777777" w:rsidR="00FB5E6B" w:rsidRPr="00FB5E6B" w:rsidRDefault="00FB5E6B" w:rsidP="00A26727">
      <w:pPr>
        <w:jc w:val="center"/>
        <w:rPr>
          <w:rFonts w:eastAsia="Times New Roman" w:cs="Times New Roman"/>
          <w:b/>
          <w:szCs w:val="26"/>
        </w:rPr>
      </w:pPr>
      <w:r w:rsidRPr="00FB5E6B">
        <w:rPr>
          <w:rFonts w:cs="Times New Roman"/>
          <w:noProof/>
          <w:szCs w:val="26"/>
        </w:rPr>
        <w:drawing>
          <wp:inline distT="0" distB="0" distL="0" distR="0" wp14:anchorId="4F4C688F" wp14:editId="415408BF">
            <wp:extent cx="1224501" cy="1009345"/>
            <wp:effectExtent l="0" t="0" r="0" b="0"/>
            <wp:docPr id="1647066830" name="image1.png" descr="A blue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logo with a black background&#10;&#10;Description automatically generated"/>
                    <pic:cNvPicPr preferRelativeResize="0"/>
                  </pic:nvPicPr>
                  <pic:blipFill>
                    <a:blip r:embed="rId8"/>
                    <a:srcRect/>
                    <a:stretch>
                      <a:fillRect/>
                    </a:stretch>
                  </pic:blipFill>
                  <pic:spPr>
                    <a:xfrm>
                      <a:off x="0" y="0"/>
                      <a:ext cx="1224501" cy="1009345"/>
                    </a:xfrm>
                    <a:prstGeom prst="rect">
                      <a:avLst/>
                    </a:prstGeom>
                    <a:ln/>
                  </pic:spPr>
                </pic:pic>
              </a:graphicData>
            </a:graphic>
          </wp:inline>
        </w:drawing>
      </w:r>
    </w:p>
    <w:p w14:paraId="39A676CE" w14:textId="77777777" w:rsidR="00FB5E6B" w:rsidRDefault="00FB5E6B" w:rsidP="00A26727">
      <w:pPr>
        <w:jc w:val="center"/>
        <w:rPr>
          <w:rFonts w:eastAsia="Times New Roman" w:cs="Times New Roman"/>
          <w:b/>
          <w:szCs w:val="26"/>
        </w:rPr>
      </w:pPr>
    </w:p>
    <w:p w14:paraId="3D7E08EB" w14:textId="3D97808A" w:rsidR="00414CE3" w:rsidRDefault="00381AB4" w:rsidP="0076375A">
      <w:pPr>
        <w:spacing w:before="120" w:after="120" w:line="276" w:lineRule="auto"/>
        <w:jc w:val="center"/>
        <w:rPr>
          <w:rFonts w:eastAsia="Times New Roman" w:cs="Times New Roman"/>
          <w:b/>
          <w:sz w:val="32"/>
          <w:szCs w:val="32"/>
        </w:rPr>
      </w:pPr>
      <w:r>
        <w:rPr>
          <w:rFonts w:eastAsia="Times New Roman" w:cs="Times New Roman"/>
          <w:b/>
          <w:sz w:val="32"/>
          <w:szCs w:val="32"/>
        </w:rPr>
        <w:t>BÁO CÁO ĐỒ ÁN</w:t>
      </w:r>
    </w:p>
    <w:p w14:paraId="262B44C8" w14:textId="3AE34FED" w:rsidR="00FB5E6B" w:rsidRDefault="00FB5E6B" w:rsidP="0076375A">
      <w:pPr>
        <w:spacing w:before="120" w:after="120" w:line="276" w:lineRule="auto"/>
        <w:jc w:val="center"/>
        <w:rPr>
          <w:rFonts w:eastAsia="Times New Roman" w:cs="Times New Roman"/>
          <w:b/>
          <w:sz w:val="32"/>
          <w:szCs w:val="32"/>
        </w:rPr>
      </w:pPr>
      <w:r w:rsidRPr="00934000">
        <w:rPr>
          <w:rFonts w:eastAsia="Times New Roman" w:cs="Times New Roman"/>
          <w:b/>
          <w:sz w:val="32"/>
          <w:szCs w:val="32"/>
        </w:rPr>
        <w:t>MẬT MÃ HỌC</w:t>
      </w:r>
    </w:p>
    <w:p w14:paraId="5DD6AE3A" w14:textId="77777777" w:rsidR="00414CE3" w:rsidRPr="00934000" w:rsidRDefault="00414CE3" w:rsidP="0076375A">
      <w:pPr>
        <w:spacing w:before="120" w:after="120" w:line="276" w:lineRule="auto"/>
        <w:jc w:val="center"/>
        <w:rPr>
          <w:rFonts w:eastAsia="Times New Roman" w:cs="Times New Roman"/>
          <w:b/>
          <w:sz w:val="32"/>
          <w:szCs w:val="32"/>
        </w:rPr>
      </w:pPr>
    </w:p>
    <w:p w14:paraId="11C8D8E4" w14:textId="497583D0" w:rsidR="00CF3E8C" w:rsidRDefault="00CF3E8C" w:rsidP="0076375A">
      <w:pPr>
        <w:spacing w:before="120" w:after="120" w:line="276" w:lineRule="auto"/>
        <w:jc w:val="center"/>
        <w:rPr>
          <w:rFonts w:eastAsia="Times New Roman" w:cs="Times New Roman"/>
          <w:b/>
          <w:sz w:val="30"/>
          <w:szCs w:val="30"/>
        </w:rPr>
      </w:pPr>
      <w:bookmarkStart w:id="0" w:name="_Hlk169445587"/>
      <w:r>
        <w:rPr>
          <w:rFonts w:eastAsia="Times New Roman" w:cs="Times New Roman"/>
          <w:b/>
          <w:sz w:val="30"/>
          <w:szCs w:val="30"/>
        </w:rPr>
        <w:t xml:space="preserve">ĐỀ TÀI: </w:t>
      </w:r>
      <w:r w:rsidR="00FB5E6B" w:rsidRPr="005F2EF3">
        <w:rPr>
          <w:rFonts w:eastAsia="Times New Roman" w:cs="Times New Roman"/>
          <w:b/>
          <w:sz w:val="30"/>
          <w:szCs w:val="30"/>
        </w:rPr>
        <w:t>BẢO MẬT VÀ KIỂM SOÁT QUYỀN TRUY CẬP</w:t>
      </w:r>
      <w:r w:rsidR="00E00F7B" w:rsidRPr="005F2EF3">
        <w:rPr>
          <w:rFonts w:eastAsia="Times New Roman" w:cs="Times New Roman"/>
          <w:b/>
          <w:sz w:val="30"/>
          <w:szCs w:val="30"/>
        </w:rPr>
        <w:t xml:space="preserve"> </w:t>
      </w:r>
    </w:p>
    <w:p w14:paraId="78FB33D5" w14:textId="7FDC8209" w:rsidR="00FB5E6B" w:rsidRPr="00CF3E8C" w:rsidRDefault="00E00F7B" w:rsidP="0076375A">
      <w:pPr>
        <w:spacing w:before="120" w:after="120" w:line="276" w:lineRule="auto"/>
        <w:jc w:val="center"/>
        <w:rPr>
          <w:rFonts w:eastAsia="Times New Roman" w:cs="Times New Roman"/>
          <w:b/>
          <w:sz w:val="30"/>
          <w:szCs w:val="30"/>
        </w:rPr>
      </w:pPr>
      <w:r w:rsidRPr="005F2EF3">
        <w:rPr>
          <w:rFonts w:eastAsia="Times New Roman" w:cs="Times New Roman"/>
          <w:b/>
          <w:sz w:val="30"/>
          <w:szCs w:val="30"/>
        </w:rPr>
        <w:t>DỮ LIỆU</w:t>
      </w:r>
      <w:r w:rsidR="00CF3E8C">
        <w:rPr>
          <w:rFonts w:eastAsia="Times New Roman" w:cs="Times New Roman"/>
          <w:b/>
          <w:sz w:val="30"/>
          <w:szCs w:val="30"/>
        </w:rPr>
        <w:t xml:space="preserve"> </w:t>
      </w:r>
      <w:r w:rsidR="00FB5E6B" w:rsidRPr="005F2EF3">
        <w:rPr>
          <w:rFonts w:eastAsia="Times New Roman" w:cs="Times New Roman"/>
          <w:b/>
          <w:sz w:val="30"/>
          <w:szCs w:val="30"/>
        </w:rPr>
        <w:t>TRÊN AMAZON RDS MYSQL</w:t>
      </w:r>
    </w:p>
    <w:bookmarkEnd w:id="0"/>
    <w:p w14:paraId="6BEAF810" w14:textId="75BE0C0D" w:rsidR="00FB5E6B" w:rsidRPr="008D7625" w:rsidRDefault="00FB5E6B" w:rsidP="0076375A">
      <w:pPr>
        <w:spacing w:before="120" w:after="120" w:line="276" w:lineRule="auto"/>
        <w:jc w:val="center"/>
        <w:rPr>
          <w:rFonts w:cs="Times New Roman"/>
          <w:b/>
          <w:sz w:val="30"/>
          <w:szCs w:val="30"/>
        </w:rPr>
      </w:pPr>
      <w:r w:rsidRPr="005F2EF3">
        <w:rPr>
          <w:rFonts w:eastAsia="Times New Roman" w:cs="Times New Roman"/>
          <w:b/>
          <w:sz w:val="30"/>
          <w:szCs w:val="30"/>
        </w:rPr>
        <w:t>Confidentiality and Access Control in Amazon RDS MySQL</w:t>
      </w:r>
    </w:p>
    <w:p w14:paraId="28CCA45F" w14:textId="77777777" w:rsidR="0076375A" w:rsidRDefault="0076375A" w:rsidP="0076375A">
      <w:pPr>
        <w:spacing w:before="240" w:after="240" w:line="276" w:lineRule="auto"/>
        <w:ind w:right="-180" w:firstLine="1260"/>
        <w:rPr>
          <w:rFonts w:eastAsia="Times New Roman" w:cs="Times New Roman"/>
          <w:b/>
          <w:szCs w:val="26"/>
        </w:rPr>
      </w:pPr>
    </w:p>
    <w:p w14:paraId="303B6E48" w14:textId="0621660F" w:rsidR="00FB5E6B" w:rsidRPr="00FB5E6B" w:rsidRDefault="00FB5E6B" w:rsidP="0076375A">
      <w:pPr>
        <w:spacing w:before="240" w:after="240" w:line="276" w:lineRule="auto"/>
        <w:ind w:right="-180" w:firstLine="1260"/>
        <w:rPr>
          <w:rFonts w:eastAsia="Times New Roman" w:cs="Times New Roman"/>
          <w:b/>
          <w:szCs w:val="26"/>
        </w:rPr>
      </w:pPr>
      <w:proofErr w:type="spellStart"/>
      <w:r w:rsidRPr="00FB5E6B">
        <w:rPr>
          <w:rFonts w:eastAsia="Times New Roman" w:cs="Times New Roman"/>
          <w:b/>
          <w:szCs w:val="26"/>
        </w:rPr>
        <w:t>Giảng</w:t>
      </w:r>
      <w:proofErr w:type="spellEnd"/>
      <w:r w:rsidRPr="00FB5E6B">
        <w:rPr>
          <w:rFonts w:eastAsia="Times New Roman" w:cs="Times New Roman"/>
          <w:b/>
          <w:szCs w:val="26"/>
        </w:rPr>
        <w:t xml:space="preserve"> </w:t>
      </w:r>
      <w:proofErr w:type="spellStart"/>
      <w:r w:rsidRPr="00FB5E6B">
        <w:rPr>
          <w:rFonts w:eastAsia="Times New Roman" w:cs="Times New Roman"/>
          <w:b/>
          <w:szCs w:val="26"/>
        </w:rPr>
        <w:t>viên</w:t>
      </w:r>
      <w:proofErr w:type="spellEnd"/>
      <w:r w:rsidRPr="00FB5E6B">
        <w:rPr>
          <w:rFonts w:eastAsia="Times New Roman" w:cs="Times New Roman"/>
          <w:b/>
          <w:szCs w:val="26"/>
        </w:rPr>
        <w:t xml:space="preserve"> </w:t>
      </w:r>
      <w:proofErr w:type="spellStart"/>
      <w:r w:rsidRPr="00FB5E6B">
        <w:rPr>
          <w:rFonts w:eastAsia="Times New Roman" w:cs="Times New Roman"/>
          <w:b/>
          <w:szCs w:val="26"/>
        </w:rPr>
        <w:t>hướng</w:t>
      </w:r>
      <w:proofErr w:type="spellEnd"/>
      <w:r w:rsidRPr="00FB5E6B">
        <w:rPr>
          <w:rFonts w:eastAsia="Times New Roman" w:cs="Times New Roman"/>
          <w:b/>
          <w:szCs w:val="26"/>
        </w:rPr>
        <w:t xml:space="preserve"> </w:t>
      </w:r>
      <w:proofErr w:type="spellStart"/>
      <w:r w:rsidRPr="00FB5E6B">
        <w:rPr>
          <w:rFonts w:eastAsia="Times New Roman" w:cs="Times New Roman"/>
          <w:b/>
          <w:szCs w:val="26"/>
        </w:rPr>
        <w:t>dẫn</w:t>
      </w:r>
      <w:proofErr w:type="spellEnd"/>
      <w:r w:rsidRPr="00FB5E6B">
        <w:rPr>
          <w:rFonts w:eastAsia="Times New Roman" w:cs="Times New Roman"/>
          <w:b/>
          <w:szCs w:val="26"/>
        </w:rPr>
        <w:t>: TS. NGUYỄN NGỌC TỰ</w:t>
      </w:r>
    </w:p>
    <w:p w14:paraId="73028C5B" w14:textId="77777777" w:rsidR="00FB5E6B" w:rsidRPr="00FB5E6B" w:rsidRDefault="00FB5E6B" w:rsidP="0076375A">
      <w:pPr>
        <w:spacing w:before="240" w:after="240" w:line="276" w:lineRule="auto"/>
        <w:ind w:right="-180" w:firstLine="1260"/>
        <w:rPr>
          <w:rFonts w:eastAsia="Times New Roman" w:cs="Times New Roman"/>
          <w:b/>
          <w:szCs w:val="26"/>
        </w:rPr>
      </w:pPr>
      <w:proofErr w:type="spellStart"/>
      <w:r w:rsidRPr="00FB5E6B">
        <w:rPr>
          <w:rFonts w:eastAsia="Times New Roman" w:cs="Times New Roman"/>
          <w:b/>
          <w:szCs w:val="26"/>
        </w:rPr>
        <w:t>Thực</w:t>
      </w:r>
      <w:proofErr w:type="spellEnd"/>
      <w:r w:rsidRPr="00FB5E6B">
        <w:rPr>
          <w:rFonts w:eastAsia="Times New Roman" w:cs="Times New Roman"/>
          <w:b/>
          <w:szCs w:val="26"/>
        </w:rPr>
        <w:t xml:space="preserve"> </w:t>
      </w:r>
      <w:proofErr w:type="spellStart"/>
      <w:r w:rsidRPr="00FB5E6B">
        <w:rPr>
          <w:rFonts w:eastAsia="Times New Roman" w:cs="Times New Roman"/>
          <w:b/>
          <w:szCs w:val="26"/>
        </w:rPr>
        <w:t>hiện</w:t>
      </w:r>
      <w:proofErr w:type="spellEnd"/>
      <w:r w:rsidRPr="00FB5E6B">
        <w:rPr>
          <w:rFonts w:eastAsia="Times New Roman" w:cs="Times New Roman"/>
          <w:b/>
          <w:szCs w:val="26"/>
        </w:rPr>
        <w:t xml:space="preserve"> </w:t>
      </w:r>
      <w:proofErr w:type="spellStart"/>
      <w:r w:rsidRPr="00FB5E6B">
        <w:rPr>
          <w:rFonts w:eastAsia="Times New Roman" w:cs="Times New Roman"/>
          <w:b/>
          <w:szCs w:val="26"/>
        </w:rPr>
        <w:t>bởi</w:t>
      </w:r>
      <w:proofErr w:type="spellEnd"/>
      <w:r w:rsidRPr="00FB5E6B">
        <w:rPr>
          <w:rFonts w:eastAsia="Times New Roman" w:cs="Times New Roman"/>
          <w:b/>
          <w:szCs w:val="26"/>
        </w:rPr>
        <w:t xml:space="preserve"> </w:t>
      </w:r>
      <w:proofErr w:type="spellStart"/>
      <w:r w:rsidRPr="00FB5E6B">
        <w:rPr>
          <w:rFonts w:eastAsia="Times New Roman" w:cs="Times New Roman"/>
          <w:b/>
          <w:szCs w:val="26"/>
        </w:rPr>
        <w:t>Nhóm</w:t>
      </w:r>
      <w:proofErr w:type="spellEnd"/>
      <w:r w:rsidRPr="00FB5E6B">
        <w:rPr>
          <w:rFonts w:eastAsia="Times New Roman" w:cs="Times New Roman"/>
          <w:b/>
          <w:szCs w:val="26"/>
        </w:rPr>
        <w:t xml:space="preserve"> 2, </w:t>
      </w:r>
      <w:proofErr w:type="spellStart"/>
      <w:r w:rsidRPr="00FB5E6B">
        <w:rPr>
          <w:rFonts w:eastAsia="Times New Roman" w:cs="Times New Roman"/>
          <w:b/>
          <w:szCs w:val="26"/>
        </w:rPr>
        <w:t>gồm</w:t>
      </w:r>
      <w:proofErr w:type="spellEnd"/>
      <w:r w:rsidRPr="00FB5E6B">
        <w:rPr>
          <w:rFonts w:eastAsia="Times New Roman" w:cs="Times New Roman"/>
          <w:b/>
          <w:szCs w:val="26"/>
        </w:rPr>
        <w:t>:</w:t>
      </w:r>
    </w:p>
    <w:p w14:paraId="43CF74D9" w14:textId="77777777" w:rsidR="00FB5E6B" w:rsidRPr="00FB5E6B" w:rsidRDefault="00FB5E6B" w:rsidP="0076375A">
      <w:pPr>
        <w:spacing w:line="276" w:lineRule="auto"/>
        <w:ind w:left="2267" w:right="-180" w:hanging="615"/>
        <w:rPr>
          <w:rFonts w:eastAsia="Times New Roman" w:cs="Times New Roman"/>
          <w:b/>
          <w:szCs w:val="26"/>
        </w:rPr>
      </w:pPr>
      <w:r w:rsidRPr="00FB5E6B">
        <w:rPr>
          <w:rFonts w:eastAsia="Times New Roman" w:cs="Times New Roman"/>
          <w:b/>
          <w:szCs w:val="26"/>
        </w:rPr>
        <w:t>1.</w:t>
      </w:r>
      <w:r w:rsidRPr="00FB5E6B">
        <w:rPr>
          <w:rFonts w:eastAsia="Times New Roman" w:cs="Times New Roman"/>
          <w:szCs w:val="26"/>
        </w:rPr>
        <w:tab/>
      </w:r>
      <w:r w:rsidRPr="00FB5E6B">
        <w:rPr>
          <w:rFonts w:eastAsia="Times New Roman" w:cs="Times New Roman"/>
          <w:b/>
          <w:szCs w:val="26"/>
        </w:rPr>
        <w:t>LẠI QUAN THIÊN</w:t>
      </w:r>
      <w:r w:rsidRPr="00FB5E6B">
        <w:rPr>
          <w:rFonts w:eastAsia="Times New Roman" w:cs="Times New Roman"/>
          <w:b/>
          <w:szCs w:val="26"/>
        </w:rPr>
        <w:tab/>
        <w:t>22521385</w:t>
      </w:r>
      <w:r w:rsidRPr="00FB5E6B">
        <w:rPr>
          <w:rFonts w:eastAsia="Times New Roman" w:cs="Times New Roman"/>
          <w:b/>
          <w:szCs w:val="26"/>
        </w:rPr>
        <w:tab/>
      </w:r>
      <w:proofErr w:type="spellStart"/>
      <w:r w:rsidRPr="00FB5E6B">
        <w:rPr>
          <w:rFonts w:eastAsia="Times New Roman" w:cs="Times New Roman"/>
          <w:b/>
          <w:szCs w:val="26"/>
        </w:rPr>
        <w:t>Trưởng</w:t>
      </w:r>
      <w:proofErr w:type="spellEnd"/>
      <w:r w:rsidRPr="00FB5E6B">
        <w:rPr>
          <w:rFonts w:eastAsia="Times New Roman" w:cs="Times New Roman"/>
          <w:b/>
          <w:szCs w:val="26"/>
        </w:rPr>
        <w:t xml:space="preserve"> </w:t>
      </w:r>
      <w:proofErr w:type="spellStart"/>
      <w:r w:rsidRPr="00FB5E6B">
        <w:rPr>
          <w:rFonts w:eastAsia="Times New Roman" w:cs="Times New Roman"/>
          <w:b/>
          <w:szCs w:val="26"/>
        </w:rPr>
        <w:t>nhóm</w:t>
      </w:r>
      <w:proofErr w:type="spellEnd"/>
    </w:p>
    <w:p w14:paraId="08C270FE" w14:textId="0E185E82" w:rsidR="00FB5E6B" w:rsidRPr="00FB5E6B" w:rsidRDefault="00FB5E6B" w:rsidP="0076375A">
      <w:pPr>
        <w:spacing w:line="276" w:lineRule="auto"/>
        <w:ind w:left="2267" w:right="-180" w:hanging="615"/>
        <w:rPr>
          <w:rFonts w:eastAsia="Times New Roman" w:cs="Times New Roman"/>
          <w:b/>
          <w:szCs w:val="26"/>
        </w:rPr>
      </w:pPr>
      <w:r w:rsidRPr="00FB5E6B">
        <w:rPr>
          <w:rFonts w:eastAsia="Times New Roman" w:cs="Times New Roman"/>
          <w:b/>
          <w:szCs w:val="26"/>
        </w:rPr>
        <w:t>2.</w:t>
      </w:r>
      <w:r w:rsidRPr="00FB5E6B">
        <w:rPr>
          <w:rFonts w:eastAsia="Times New Roman" w:cs="Times New Roman"/>
          <w:szCs w:val="26"/>
        </w:rPr>
        <w:tab/>
      </w:r>
      <w:r w:rsidRPr="00FB5E6B">
        <w:rPr>
          <w:rFonts w:eastAsia="Times New Roman" w:cs="Times New Roman"/>
          <w:b/>
          <w:szCs w:val="26"/>
        </w:rPr>
        <w:t>ĐẶNG ĐỨC TÀI</w:t>
      </w:r>
      <w:r w:rsidRPr="00FB5E6B">
        <w:rPr>
          <w:rFonts w:eastAsia="Times New Roman" w:cs="Times New Roman"/>
          <w:b/>
          <w:szCs w:val="26"/>
        </w:rPr>
        <w:tab/>
      </w:r>
      <w:r>
        <w:rPr>
          <w:rFonts w:eastAsia="Times New Roman" w:cs="Times New Roman"/>
          <w:b/>
          <w:szCs w:val="26"/>
        </w:rPr>
        <w:tab/>
      </w:r>
      <w:r w:rsidRPr="00FB5E6B">
        <w:rPr>
          <w:rFonts w:eastAsia="Times New Roman" w:cs="Times New Roman"/>
          <w:b/>
          <w:szCs w:val="26"/>
        </w:rPr>
        <w:t>22521270</w:t>
      </w:r>
      <w:r w:rsidRPr="00FB5E6B">
        <w:rPr>
          <w:rFonts w:eastAsia="Times New Roman" w:cs="Times New Roman"/>
          <w:b/>
          <w:szCs w:val="26"/>
        </w:rPr>
        <w:tab/>
        <w:t xml:space="preserve">Thành </w:t>
      </w:r>
      <w:proofErr w:type="spellStart"/>
      <w:r w:rsidRPr="00FB5E6B">
        <w:rPr>
          <w:rFonts w:eastAsia="Times New Roman" w:cs="Times New Roman"/>
          <w:b/>
          <w:szCs w:val="26"/>
        </w:rPr>
        <w:t>viên</w:t>
      </w:r>
      <w:proofErr w:type="spellEnd"/>
    </w:p>
    <w:p w14:paraId="267570AE" w14:textId="57EE64BC" w:rsidR="00FB5E6B" w:rsidRPr="00FB5E6B" w:rsidRDefault="00FB5E6B" w:rsidP="0076375A">
      <w:pPr>
        <w:spacing w:line="276" w:lineRule="auto"/>
        <w:ind w:left="2267" w:right="-180" w:hanging="615"/>
        <w:rPr>
          <w:rFonts w:eastAsia="Times New Roman" w:cs="Times New Roman"/>
          <w:b/>
          <w:szCs w:val="26"/>
        </w:rPr>
      </w:pPr>
      <w:r w:rsidRPr="00FB5E6B">
        <w:rPr>
          <w:rFonts w:eastAsia="Times New Roman" w:cs="Times New Roman"/>
          <w:b/>
          <w:szCs w:val="26"/>
        </w:rPr>
        <w:t>3.</w:t>
      </w:r>
      <w:r w:rsidRPr="00FB5E6B">
        <w:rPr>
          <w:rFonts w:eastAsia="Times New Roman" w:cs="Times New Roman"/>
          <w:szCs w:val="26"/>
        </w:rPr>
        <w:t xml:space="preserve">    </w:t>
      </w:r>
      <w:r w:rsidRPr="00FB5E6B">
        <w:rPr>
          <w:rFonts w:eastAsia="Times New Roman" w:cs="Times New Roman"/>
          <w:szCs w:val="26"/>
        </w:rPr>
        <w:tab/>
      </w:r>
      <w:r w:rsidRPr="00FB5E6B">
        <w:rPr>
          <w:rFonts w:eastAsia="Times New Roman" w:cs="Times New Roman"/>
          <w:b/>
          <w:szCs w:val="26"/>
        </w:rPr>
        <w:t>LÊ MINH QUÂN</w:t>
      </w:r>
      <w:r w:rsidRPr="00FB5E6B">
        <w:rPr>
          <w:rFonts w:eastAsia="Times New Roman" w:cs="Times New Roman"/>
          <w:b/>
          <w:szCs w:val="26"/>
        </w:rPr>
        <w:tab/>
      </w:r>
      <w:r>
        <w:rPr>
          <w:rFonts w:eastAsia="Times New Roman" w:cs="Times New Roman"/>
          <w:b/>
          <w:szCs w:val="26"/>
        </w:rPr>
        <w:tab/>
      </w:r>
      <w:r w:rsidRPr="00FB5E6B">
        <w:rPr>
          <w:rFonts w:eastAsia="Times New Roman" w:cs="Times New Roman"/>
          <w:b/>
          <w:szCs w:val="26"/>
        </w:rPr>
        <w:t>22521181</w:t>
      </w:r>
      <w:r w:rsidRPr="00FB5E6B">
        <w:rPr>
          <w:rFonts w:eastAsia="Times New Roman" w:cs="Times New Roman"/>
          <w:b/>
          <w:szCs w:val="26"/>
        </w:rPr>
        <w:tab/>
        <w:t xml:space="preserve">Thành </w:t>
      </w:r>
      <w:proofErr w:type="spellStart"/>
      <w:r w:rsidRPr="00FB5E6B">
        <w:rPr>
          <w:rFonts w:eastAsia="Times New Roman" w:cs="Times New Roman"/>
          <w:b/>
          <w:szCs w:val="26"/>
        </w:rPr>
        <w:t>viên</w:t>
      </w:r>
      <w:proofErr w:type="spellEnd"/>
    </w:p>
    <w:p w14:paraId="031F9BFA" w14:textId="1AF1CF91" w:rsidR="005C7EE1" w:rsidRDefault="00FB5E6B" w:rsidP="0076375A">
      <w:pPr>
        <w:spacing w:before="240" w:after="240" w:line="276" w:lineRule="auto"/>
        <w:ind w:right="-180" w:firstLine="1260"/>
        <w:rPr>
          <w:rFonts w:eastAsia="Times New Roman" w:cs="Times New Roman"/>
          <w:b/>
          <w:szCs w:val="26"/>
        </w:rPr>
      </w:pPr>
      <w:proofErr w:type="spellStart"/>
      <w:r w:rsidRPr="00FB5E6B">
        <w:rPr>
          <w:rFonts w:eastAsia="Times New Roman" w:cs="Times New Roman"/>
          <w:b/>
          <w:szCs w:val="26"/>
        </w:rPr>
        <w:t>Lớp</w:t>
      </w:r>
      <w:proofErr w:type="spellEnd"/>
      <w:r w:rsidRPr="00FB5E6B">
        <w:rPr>
          <w:rFonts w:eastAsia="Times New Roman" w:cs="Times New Roman"/>
          <w:b/>
          <w:szCs w:val="26"/>
        </w:rPr>
        <w:t>: NT219.O</w:t>
      </w:r>
      <w:proofErr w:type="gramStart"/>
      <w:r w:rsidRPr="00FB5E6B">
        <w:rPr>
          <w:rFonts w:eastAsia="Times New Roman" w:cs="Times New Roman"/>
          <w:b/>
          <w:szCs w:val="26"/>
        </w:rPr>
        <w:t>21.ANTT</w:t>
      </w:r>
      <w:proofErr w:type="gramEnd"/>
    </w:p>
    <w:p w14:paraId="03EE2D3C" w14:textId="77777777" w:rsidR="0076375A" w:rsidRDefault="0076375A" w:rsidP="0076375A">
      <w:pPr>
        <w:spacing w:line="276" w:lineRule="auto"/>
        <w:rPr>
          <w:rFonts w:eastAsia="Times New Roman" w:cs="Times New Roman"/>
          <w:b/>
          <w:szCs w:val="26"/>
        </w:rPr>
      </w:pPr>
    </w:p>
    <w:p w14:paraId="2C3EDE2B" w14:textId="77777777" w:rsidR="0076375A" w:rsidRDefault="0076375A" w:rsidP="0076375A">
      <w:pPr>
        <w:spacing w:line="240" w:lineRule="auto"/>
        <w:jc w:val="center"/>
        <w:rPr>
          <w:rFonts w:eastAsia="Times New Roman" w:cs="Times New Roman"/>
          <w:b/>
          <w:szCs w:val="26"/>
        </w:rPr>
      </w:pPr>
    </w:p>
    <w:p w14:paraId="773A0EA2" w14:textId="0CCB868F" w:rsidR="00F56100" w:rsidRPr="00FB5E6B" w:rsidRDefault="00FB5E6B" w:rsidP="0076375A">
      <w:pPr>
        <w:spacing w:line="240" w:lineRule="auto"/>
        <w:jc w:val="center"/>
        <w:rPr>
          <w:rFonts w:cs="Times New Roman"/>
          <w:szCs w:val="26"/>
        </w:rPr>
        <w:sectPr w:rsidR="00F56100" w:rsidRPr="00FB5E6B" w:rsidSect="0076375A">
          <w:pgSz w:w="11906" w:h="16838" w:code="9"/>
          <w:pgMar w:top="1134" w:right="1134" w:bottom="993"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B5E6B">
        <w:rPr>
          <w:rFonts w:eastAsia="Times New Roman" w:cs="Times New Roman"/>
          <w:b/>
          <w:szCs w:val="26"/>
        </w:rPr>
        <w:t xml:space="preserve">TP. </w:t>
      </w:r>
      <w:proofErr w:type="spellStart"/>
      <w:r w:rsidR="005C7EE1">
        <w:rPr>
          <w:rFonts w:eastAsia="Times New Roman" w:cs="Times New Roman"/>
          <w:b/>
          <w:szCs w:val="26"/>
        </w:rPr>
        <w:t>Hồ</w:t>
      </w:r>
      <w:proofErr w:type="spellEnd"/>
      <w:r w:rsidR="005C7EE1">
        <w:rPr>
          <w:rFonts w:eastAsia="Times New Roman" w:cs="Times New Roman"/>
          <w:b/>
          <w:szCs w:val="26"/>
        </w:rPr>
        <w:t xml:space="preserve"> Chí Minh, </w:t>
      </w:r>
      <w:proofErr w:type="spellStart"/>
      <w:r w:rsidR="005C7EE1">
        <w:rPr>
          <w:rFonts w:eastAsia="Times New Roman" w:cs="Times New Roman"/>
          <w:b/>
          <w:szCs w:val="26"/>
        </w:rPr>
        <w:t>tháng</w:t>
      </w:r>
      <w:proofErr w:type="spellEnd"/>
      <w:r w:rsidR="005C7EE1">
        <w:rPr>
          <w:rFonts w:eastAsia="Times New Roman" w:cs="Times New Roman"/>
          <w:b/>
          <w:szCs w:val="26"/>
        </w:rPr>
        <w:t xml:space="preserve"> 06 </w:t>
      </w:r>
      <w:proofErr w:type="spellStart"/>
      <w:r w:rsidR="005C7EE1">
        <w:rPr>
          <w:rFonts w:eastAsia="Times New Roman" w:cs="Times New Roman"/>
          <w:b/>
          <w:szCs w:val="26"/>
        </w:rPr>
        <w:t>năm</w:t>
      </w:r>
      <w:proofErr w:type="spellEnd"/>
      <w:r w:rsidR="005C7EE1">
        <w:rPr>
          <w:rFonts w:eastAsia="Times New Roman" w:cs="Times New Roman"/>
          <w:b/>
          <w:szCs w:val="26"/>
        </w:rPr>
        <w:t xml:space="preserve"> 2024</w:t>
      </w:r>
    </w:p>
    <w:p w14:paraId="4EB1E9CD" w14:textId="77777777" w:rsidR="00164A1C" w:rsidRDefault="00164A1C" w:rsidP="00A26727">
      <w:pPr>
        <w:rPr>
          <w:rFonts w:cs="Times New Roman"/>
          <w:szCs w:val="26"/>
        </w:rPr>
        <w:sectPr w:rsidR="00164A1C" w:rsidSect="001A4224">
          <w:headerReference w:type="default" r:id="rId9"/>
          <w:pgSz w:w="11906" w:h="16838" w:code="9"/>
          <w:pgMar w:top="1134" w:right="1134" w:bottom="1134" w:left="1701" w:header="720" w:footer="720" w:gutter="0"/>
          <w:cols w:space="720"/>
          <w:docGrid w:linePitch="360"/>
        </w:sectPr>
      </w:pPr>
    </w:p>
    <w:p w14:paraId="146A3028" w14:textId="77777777" w:rsidR="00D9794A" w:rsidRPr="00E83A42" w:rsidRDefault="00D9794A" w:rsidP="00BE6D23">
      <w:pPr>
        <w:pStyle w:val="Heading1"/>
      </w:pPr>
      <w:bookmarkStart w:id="1" w:name="_Toc169702052"/>
      <w:bookmarkStart w:id="2" w:name="_Toc1571760011"/>
      <w:bookmarkStart w:id="3" w:name="_Toc169731631"/>
      <w:r w:rsidRPr="00E83A42">
        <w:lastRenderedPageBreak/>
        <w:t xml:space="preserve">LỜI </w:t>
      </w:r>
      <w:r w:rsidR="006D4F43" w:rsidRPr="00E83A42">
        <w:t>MỞ ĐẦU</w:t>
      </w:r>
      <w:bookmarkEnd w:id="1"/>
      <w:bookmarkEnd w:id="2"/>
      <w:bookmarkEnd w:id="3"/>
    </w:p>
    <w:p w14:paraId="48C634BD" w14:textId="77777777" w:rsidR="00D9794A" w:rsidRPr="006A068A" w:rsidRDefault="00D9794A" w:rsidP="00D9794A">
      <w:pPr>
        <w:ind w:firstLine="720"/>
        <w:rPr>
          <w:rStyle w:val="fontstyle01"/>
          <w:rFonts w:cs="Times New Roman"/>
          <w:lang w:val="vi-VN"/>
        </w:rPr>
      </w:pPr>
      <w:r w:rsidRPr="006A068A">
        <w:rPr>
          <w:rStyle w:val="fontstyle01"/>
          <w:rFonts w:cs="Times New Roman"/>
          <w:lang w:val="vi-VN"/>
        </w:rPr>
        <w:t xml:space="preserve">Trong thời đại số hóa hiện nay, dữ liệu của các công ty, doanh nghiệp đều tăng liên tục theo cấp số nhân. </w:t>
      </w:r>
      <w:r>
        <w:rPr>
          <w:rStyle w:val="fontstyle01"/>
          <w:rFonts w:cs="Times New Roman"/>
          <w:lang w:val="vi-VN"/>
        </w:rPr>
        <w:t>Chính vì thế,</w:t>
      </w:r>
      <w:r w:rsidRPr="006A068A">
        <w:rPr>
          <w:rStyle w:val="fontstyle01"/>
          <w:rFonts w:cs="Times New Roman"/>
          <w:lang w:val="vi-VN"/>
        </w:rPr>
        <w:t xml:space="preserve"> nhu cầu lưu trữ dữ liệu </w:t>
      </w:r>
      <w:r>
        <w:rPr>
          <w:rStyle w:val="fontstyle01"/>
          <w:rFonts w:cs="Times New Roman"/>
          <w:lang w:val="vi-VN"/>
        </w:rPr>
        <w:t xml:space="preserve">ngày càng </w:t>
      </w:r>
      <w:r w:rsidRPr="006A068A">
        <w:rPr>
          <w:rStyle w:val="fontstyle01"/>
          <w:rFonts w:cs="Times New Roman"/>
          <w:lang w:val="vi-VN"/>
        </w:rPr>
        <w:t>tăng cao. Thế nhưng, việc chạy đua phần cứng đòi hỏi chi phí cao đối với các doanh nghiệp nói chung và các doanh nghiệp vừa và nhỏ nói riêng. Cloud computing ra đời đã</w:t>
      </w:r>
      <w:r>
        <w:rPr>
          <w:rStyle w:val="fontstyle01"/>
          <w:rFonts w:cs="Times New Roman"/>
          <w:lang w:val="vi-VN"/>
        </w:rPr>
        <w:t xml:space="preserve"> thay đổi</w:t>
      </w:r>
      <w:r w:rsidRPr="006A068A">
        <w:rPr>
          <w:rStyle w:val="fontstyle01"/>
          <w:rFonts w:cs="Times New Roman"/>
          <w:lang w:val="vi-VN"/>
        </w:rPr>
        <w:t xml:space="preserve"> </w:t>
      </w:r>
      <w:r w:rsidRPr="00D12EDE">
        <w:rPr>
          <w:rStyle w:val="fontstyle01"/>
          <w:rFonts w:cs="Times New Roman"/>
          <w:lang w:val="vi-VN"/>
        </w:rPr>
        <w:t>cách chúng ta lưu trữ và chia sẻ dữ liệu, mang đến giải pháp lưu trữ chi phí thấp và dễ dàng truy cập thông qua các dịch vụ như Dropbox và Google Drive</w:t>
      </w:r>
      <w:r w:rsidRPr="006A068A">
        <w:rPr>
          <w:rStyle w:val="fontstyle01"/>
          <w:rFonts w:cs="Times New Roman"/>
          <w:lang w:val="vi-VN"/>
        </w:rPr>
        <w:t xml:space="preserve">. Thế nhưng, điều này lại đặt là một thách thức lớn về việc bảo vệ thông </w:t>
      </w:r>
      <w:r>
        <w:rPr>
          <w:rStyle w:val="fontstyle01"/>
          <w:rFonts w:cs="Times New Roman"/>
          <w:lang w:val="vi-VN"/>
        </w:rPr>
        <w:t>tin, dữ liệu</w:t>
      </w:r>
      <w:r w:rsidRPr="006A068A">
        <w:rPr>
          <w:rStyle w:val="fontstyle01"/>
          <w:rFonts w:cs="Times New Roman"/>
          <w:lang w:val="vi-VN"/>
        </w:rPr>
        <w:t xml:space="preserve">. </w:t>
      </w:r>
      <w:r>
        <w:rPr>
          <w:rStyle w:val="fontstyle01"/>
          <w:rFonts w:cs="Times New Roman"/>
          <w:lang w:val="vi-VN"/>
        </w:rPr>
        <w:t>V</w:t>
      </w:r>
      <w:r w:rsidRPr="006A068A">
        <w:rPr>
          <w:rStyle w:val="fontstyle01"/>
          <w:rFonts w:cs="Times New Roman"/>
          <w:lang w:val="vi-VN"/>
        </w:rPr>
        <w:t>iệc lưu trữ và truy xuất các thông tin trong cơ sở dữ liệu đòi hỏi phải có các cơ chế bảo mật mạnh mẽ nhằm đảm bảo tính bảo mật và toàn vẹn của dữ liệu.</w:t>
      </w:r>
    </w:p>
    <w:p w14:paraId="76E21810" w14:textId="77777777" w:rsidR="00D9794A" w:rsidRDefault="00D9794A" w:rsidP="00D9794A">
      <w:pPr>
        <w:ind w:firstLine="720"/>
        <w:rPr>
          <w:rStyle w:val="fontstyle01"/>
          <w:rFonts w:cs="Times New Roman"/>
          <w:lang w:val="vi-VN"/>
        </w:rPr>
      </w:pPr>
      <w:r w:rsidRPr="006A068A">
        <w:rPr>
          <w:rStyle w:val="fontstyle01"/>
          <w:rFonts w:cs="Times New Roman"/>
          <w:lang w:val="vi-VN"/>
        </w:rPr>
        <w:t>Những tai nạn, sự cố về việc lộ thông tin cá nhân và dữ liệu đã giấy lên hồi chuông cảnh báo về tầm quan trọng trong việc bảo mật thông tin. Trong lĩnh vực y tế, dữ liệu đóng vai trò quan trọng trong việc quản lý hồ sơ bệnh nhân và vận hành các hoạt động của bệnh viện. Vì vậy, việc bảo vệ cơ sở dữ liệu trở thành một trong những ưu tiên hàng đầu của các tổ chức y tế.</w:t>
      </w:r>
    </w:p>
    <w:p w14:paraId="5AC2231C" w14:textId="77777777" w:rsidR="00D9794A" w:rsidRPr="005911C7" w:rsidRDefault="00D9794A" w:rsidP="00D9794A">
      <w:pPr>
        <w:ind w:firstLine="720"/>
        <w:rPr>
          <w:rStyle w:val="fontstyle01"/>
          <w:rFonts w:cs="Times New Roman"/>
          <w:lang w:val="vi-VN"/>
        </w:rPr>
      </w:pPr>
      <w:r w:rsidRPr="005911C7">
        <w:rPr>
          <w:rStyle w:val="fontstyle01"/>
          <w:rFonts w:cs="Times New Roman"/>
          <w:lang w:val="vi-VN"/>
        </w:rPr>
        <w:t xml:space="preserve">Để giải quyết những lo ngại này, việc triển khai các cơ chế bảo mật nhằm cung cấp mức độ bảo vệ và kiểm soát truy cập cao hơn là rất cần thiết. </w:t>
      </w:r>
      <w:r>
        <w:rPr>
          <w:rStyle w:val="fontstyle01"/>
          <w:rFonts w:cs="Times New Roman"/>
          <w:lang w:val="vi-VN"/>
        </w:rPr>
        <w:t xml:space="preserve">Chính vì thế, </w:t>
      </w:r>
      <w:r w:rsidRPr="006A068A">
        <w:rPr>
          <w:rStyle w:val="fontstyle01"/>
          <w:rFonts w:cs="Times New Roman"/>
          <w:lang w:val="vi-VN"/>
        </w:rPr>
        <w:t>nhóm chúng em đã quyết định chọn đề tài "BẢO MẬT VÀ KIỂM SOÁT QUYỀN TRUY CẬP TRÊN AMAZON RDS MYSQL"</w:t>
      </w:r>
      <w:r>
        <w:rPr>
          <w:rStyle w:val="fontstyle01"/>
          <w:rFonts w:cs="Times New Roman"/>
          <w:lang w:val="vi-VN"/>
        </w:rPr>
        <w:t xml:space="preserve">. </w:t>
      </w:r>
    </w:p>
    <w:p w14:paraId="64C9C867" w14:textId="77777777" w:rsidR="00D9794A" w:rsidRPr="006A068A" w:rsidRDefault="00D9794A" w:rsidP="00D9794A">
      <w:pPr>
        <w:ind w:firstLine="720"/>
        <w:rPr>
          <w:rStyle w:val="fontstyle01"/>
          <w:rFonts w:cs="Times New Roman"/>
          <w:lang w:val="vi-VN"/>
        </w:rPr>
      </w:pPr>
      <w:r w:rsidRPr="006A068A">
        <w:rPr>
          <w:rStyle w:val="fontstyle01"/>
          <w:rFonts w:cs="Times New Roman"/>
          <w:lang w:val="vi-VN"/>
        </w:rPr>
        <w:t>Hệ thống bảo mật cơ sở dữ liệu này sẽ được xây dựng trên nền tảng kết hợp giữa các kỹ thuật mã hóa AES, CP-ABE và cơ chế kiểm soát truy cập ABAC. Sự kết hợp này không chỉ nâng cao tính bảo mật của dữ liệu mà còn cho phép quản lý truy cập một cách chính xác và hiệu quả hơn.</w:t>
      </w:r>
    </w:p>
    <w:p w14:paraId="2C1A1274" w14:textId="77777777" w:rsidR="00D9794A" w:rsidRPr="006A068A" w:rsidRDefault="00D9794A" w:rsidP="00D9794A">
      <w:pPr>
        <w:ind w:firstLine="720"/>
        <w:rPr>
          <w:rFonts w:eastAsia="Times New Roman" w:cs="Times New Roman"/>
          <w:b/>
          <w:lang w:val="vi-VN"/>
        </w:rPr>
      </w:pPr>
      <w:r w:rsidRPr="006A068A">
        <w:rPr>
          <w:rStyle w:val="fontstyle01"/>
          <w:rFonts w:cs="Times New Roman"/>
          <w:lang w:val="vi-VN"/>
        </w:rPr>
        <w:t>Với hệ thống bảo mật tích hợp này, bệnh viện sẽ có thể đảm bảo rằng dữ liệu bệnh nhân luôn được bảo vệ một cách tối ưu, đồng thời quản lý truy cập của người dùng một cách linh hoạt và hiệu quả. Chúng em hy vọng rằng đề tài này sẽ đóng góp tích cực vào việc nâng cao tính bảo mật của các cơ sở dữ liệu y tế, giúp các bệnh viện tăng cường bảo vệ thông tin cá nhân và dữ liệu quan trọng của bệnh nhân.</w:t>
      </w:r>
    </w:p>
    <w:p w14:paraId="10F80A4E" w14:textId="55F789B1" w:rsidR="00D932F3" w:rsidRPr="00CF48E4" w:rsidRDefault="00D932F3" w:rsidP="00A26727">
      <w:pPr>
        <w:ind w:firstLine="720"/>
        <w:jc w:val="center"/>
        <w:rPr>
          <w:rFonts w:cs="Times New Roman"/>
          <w:b/>
          <w:bCs/>
          <w:szCs w:val="26"/>
          <w:lang w:val="vi-VN"/>
        </w:rPr>
        <w:sectPr w:rsidR="00D932F3" w:rsidRPr="00CF48E4" w:rsidSect="001A4224">
          <w:pgSz w:w="11906" w:h="16838" w:code="9"/>
          <w:pgMar w:top="1134" w:right="1134" w:bottom="1134" w:left="1701" w:header="720" w:footer="720" w:gutter="0"/>
          <w:cols w:space="720"/>
          <w:docGrid w:linePitch="360"/>
        </w:sectPr>
      </w:pPr>
    </w:p>
    <w:p w14:paraId="1ACB7FA4" w14:textId="77777777" w:rsidR="006D4F43" w:rsidRPr="00BE6D23" w:rsidRDefault="006D4F43" w:rsidP="00A26727">
      <w:pPr>
        <w:jc w:val="center"/>
        <w:rPr>
          <w:rFonts w:cs="Times New Roman"/>
          <w:b/>
          <w:sz w:val="28"/>
          <w:szCs w:val="28"/>
          <w:lang w:val="vi-VN"/>
        </w:rPr>
      </w:pPr>
      <w:r w:rsidRPr="00BE6D23">
        <w:rPr>
          <w:rFonts w:cs="Times New Roman"/>
          <w:b/>
          <w:sz w:val="28"/>
          <w:szCs w:val="28"/>
          <w:lang w:val="vi-VN"/>
        </w:rPr>
        <w:lastRenderedPageBreak/>
        <w:t>LỜI CẢM ƠN</w:t>
      </w:r>
    </w:p>
    <w:p w14:paraId="0BEC7A9E" w14:textId="77777777" w:rsidR="006D4F43" w:rsidRPr="002B3CBF" w:rsidRDefault="006D4F43" w:rsidP="00A26727">
      <w:pPr>
        <w:ind w:firstLine="720"/>
        <w:rPr>
          <w:rFonts w:cs="Times New Roman"/>
          <w:szCs w:val="26"/>
          <w:lang w:val="vi-VN"/>
        </w:rPr>
      </w:pPr>
      <w:r w:rsidRPr="002B3CBF">
        <w:rPr>
          <w:rFonts w:cs="Times New Roman"/>
          <w:szCs w:val="26"/>
          <w:lang w:val="vi-VN"/>
        </w:rPr>
        <w:t>Lời đầu tiên, cho phép tập thể nhóm 2 đến từ lớp NT219.O21.ANTT xin gửi lời cảm ơn và tri ân sâu sắc đến thầy Nguyễn Ngọc Tự - Giảng viên môn Mật mã học</w:t>
      </w:r>
      <w:r w:rsidRPr="00676DEA">
        <w:rPr>
          <w:rFonts w:cs="Times New Roman"/>
          <w:szCs w:val="26"/>
          <w:lang w:val="vi-VN"/>
        </w:rPr>
        <w:t>, Khoa Mạng máy tính và Truyền Thông, Trường Đại học Công nghệ Thông tin, ĐHQG-HCM</w:t>
      </w:r>
      <w:r w:rsidRPr="002B3CBF">
        <w:rPr>
          <w:rFonts w:cs="Times New Roman"/>
          <w:szCs w:val="26"/>
          <w:lang w:val="vi-VN"/>
        </w:rPr>
        <w:t>. Chúng em cảm ơn thầy vì sự tận tâm giúp đỡ, chỉ bảo và hướng dẫn trong quá trình thực hiện đồ án. Những buổi thảo luận và sự hướng dẫn của thầy đóng vai trò quan trọng trong việc hoàn thiện đồ án này. Chúng em chân thành cảm ơn thầy vì kiến thức và kinh nghiệm mà thầy đã chia sẻ với chúng em.</w:t>
      </w:r>
    </w:p>
    <w:p w14:paraId="0A28B02E" w14:textId="77777777" w:rsidR="006D4F43" w:rsidRPr="002B3CBF" w:rsidRDefault="006D4F43" w:rsidP="00A26727">
      <w:pPr>
        <w:ind w:firstLine="720"/>
        <w:rPr>
          <w:rFonts w:cs="Times New Roman"/>
          <w:szCs w:val="26"/>
          <w:lang w:val="vi-VN"/>
        </w:rPr>
      </w:pPr>
      <w:r w:rsidRPr="002B3CBF">
        <w:rPr>
          <w:rFonts w:cs="Times New Roman"/>
          <w:szCs w:val="26"/>
          <w:lang w:val="vi-VN"/>
        </w:rPr>
        <w:t>Chúng em cũng muốn gửi lời cảm ơn đến tất cả các thành viên trong nhóm đồ án. Sự đóng góp và nỗ lực của mỗi người trong việc tìm kiếm tài liệu, đưa ra ý tưởng và hoàn thiện đề tài đã tạo nên thành công của cuộc. Mặc dù kiến thức của chúng em còn hạn chế và không tránh khỏi những sai sót, nhưng sự đóng góp ý kiến của mọi người đã giúp chúng em hoàn thiện và cải thiện đề tài một cách tốt nhất.</w:t>
      </w:r>
    </w:p>
    <w:p w14:paraId="55FB91B4" w14:textId="77777777" w:rsidR="006D4F43" w:rsidRPr="001C76CD" w:rsidRDefault="006D4F43" w:rsidP="00A26727">
      <w:pPr>
        <w:ind w:firstLine="720"/>
        <w:rPr>
          <w:rFonts w:cs="Times New Roman"/>
          <w:szCs w:val="26"/>
          <w:lang w:val="vi-VN"/>
        </w:rPr>
      </w:pPr>
      <w:bookmarkStart w:id="4" w:name="_heading=h.jlux1kav9l96" w:colFirst="0" w:colLast="0"/>
      <w:bookmarkEnd w:id="4"/>
      <w:r w:rsidRPr="002B3CBF">
        <w:rPr>
          <w:rFonts w:cs="Times New Roman"/>
          <w:szCs w:val="26"/>
          <w:lang w:val="vi-VN"/>
        </w:rPr>
        <w:t>Cuối cùng, vì thời gian và năng lực có hạn nên không thể tránh khỏi sai sót trong khi thực hiện đồ án học tập của chúng em. Rất mong sự góp ý và bổ sung của thầy để đề tài chúng em trở nên hoàn thiện hơn.</w:t>
      </w:r>
    </w:p>
    <w:p w14:paraId="2F117AB0" w14:textId="77777777" w:rsidR="006D4F43" w:rsidRPr="004C68D1" w:rsidRDefault="006D4F43" w:rsidP="00A26727">
      <w:pPr>
        <w:ind w:firstLine="720"/>
        <w:rPr>
          <w:rFonts w:cs="Times New Roman"/>
          <w:szCs w:val="26"/>
          <w:lang w:val="vi-VN"/>
        </w:rPr>
      </w:pPr>
      <w:r w:rsidRPr="002B3CBF">
        <w:rPr>
          <w:rFonts w:cs="Times New Roman"/>
          <w:szCs w:val="26"/>
          <w:lang w:val="vi-VN"/>
        </w:rPr>
        <w:t xml:space="preserve"> Một lần nữa,</w:t>
      </w:r>
      <w:r w:rsidRPr="001C76CD">
        <w:rPr>
          <w:rFonts w:cs="Times New Roman"/>
          <w:szCs w:val="26"/>
          <w:lang w:val="vi-VN"/>
        </w:rPr>
        <w:t xml:space="preserve"> tập thể nhóm xin</w:t>
      </w:r>
      <w:r w:rsidRPr="002B3CBF">
        <w:rPr>
          <w:rFonts w:cs="Times New Roman"/>
          <w:szCs w:val="26"/>
          <w:lang w:val="vi-VN"/>
        </w:rPr>
        <w:t xml:space="preserve"> chân thành cảm ơn </w:t>
      </w:r>
      <w:r w:rsidRPr="001C76CD">
        <w:rPr>
          <w:rFonts w:cs="Times New Roman"/>
          <w:szCs w:val="26"/>
          <w:lang w:val="vi-VN"/>
        </w:rPr>
        <w:t>thầy!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76"/>
      </w:tblGrid>
      <w:tr w:rsidR="006D4F43" w14:paraId="0045A8A1" w14:textId="77777777">
        <w:tc>
          <w:tcPr>
            <w:tcW w:w="4675" w:type="dxa"/>
          </w:tcPr>
          <w:p w14:paraId="4C9C72AD" w14:textId="77777777" w:rsidR="006D4F43" w:rsidRDefault="006D4F43" w:rsidP="00A26727">
            <w:pPr>
              <w:rPr>
                <w:rFonts w:cs="Times New Roman"/>
                <w:szCs w:val="26"/>
                <w:lang w:val="vi-VN"/>
              </w:rPr>
            </w:pPr>
          </w:p>
        </w:tc>
        <w:tc>
          <w:tcPr>
            <w:tcW w:w="4675" w:type="dxa"/>
          </w:tcPr>
          <w:p w14:paraId="28E82E4A" w14:textId="77777777" w:rsidR="006D4F43" w:rsidRPr="00590355" w:rsidRDefault="006D4F43" w:rsidP="00A26727">
            <w:pPr>
              <w:jc w:val="center"/>
              <w:rPr>
                <w:rFonts w:cs="Times New Roman"/>
                <w:i/>
                <w:iCs/>
                <w:szCs w:val="26"/>
                <w:lang w:val="vi-VN"/>
              </w:rPr>
            </w:pPr>
            <w:r w:rsidRPr="00590355">
              <w:rPr>
                <w:rFonts w:cs="Times New Roman"/>
                <w:i/>
                <w:iCs/>
                <w:szCs w:val="26"/>
                <w:lang w:val="vi-VN"/>
              </w:rPr>
              <w:t>TP. Hồ Chí Minh, tháng 06 năm 2024</w:t>
            </w:r>
          </w:p>
          <w:p w14:paraId="6E44A5BF" w14:textId="42C7163F" w:rsidR="006D4F43" w:rsidRPr="00D932F3" w:rsidRDefault="006D4F43" w:rsidP="00A26727">
            <w:pPr>
              <w:jc w:val="center"/>
              <w:rPr>
                <w:rFonts w:cs="Times New Roman"/>
                <w:szCs w:val="26"/>
              </w:rPr>
            </w:pPr>
            <w:proofErr w:type="spellStart"/>
            <w:r w:rsidRPr="00D932F3">
              <w:rPr>
                <w:rFonts w:cs="Times New Roman"/>
                <w:szCs w:val="26"/>
              </w:rPr>
              <w:t>Nhóm</w:t>
            </w:r>
            <w:proofErr w:type="spellEnd"/>
            <w:r w:rsidRPr="00D932F3">
              <w:rPr>
                <w:rFonts w:cs="Times New Roman"/>
                <w:szCs w:val="26"/>
              </w:rPr>
              <w:t xml:space="preserve"> 2</w:t>
            </w:r>
            <w:r w:rsidR="00305F29">
              <w:rPr>
                <w:rFonts w:cs="Times New Roman"/>
                <w:szCs w:val="26"/>
              </w:rPr>
              <w:t xml:space="preserve">, </w:t>
            </w:r>
            <w:proofErr w:type="spellStart"/>
            <w:r w:rsidR="00305F29">
              <w:rPr>
                <w:rFonts w:cs="Times New Roman"/>
                <w:szCs w:val="26"/>
              </w:rPr>
              <w:t>lớp</w:t>
            </w:r>
            <w:proofErr w:type="spellEnd"/>
            <w:r w:rsidR="00305F29">
              <w:rPr>
                <w:rFonts w:cs="Times New Roman"/>
                <w:szCs w:val="26"/>
              </w:rPr>
              <w:t xml:space="preserve"> NT219.O</w:t>
            </w:r>
            <w:proofErr w:type="gramStart"/>
            <w:r w:rsidR="00305F29">
              <w:rPr>
                <w:rFonts w:cs="Times New Roman"/>
                <w:szCs w:val="26"/>
              </w:rPr>
              <w:t>21.ANTT</w:t>
            </w:r>
            <w:proofErr w:type="gramEnd"/>
          </w:p>
          <w:p w14:paraId="5A977A8F" w14:textId="77777777" w:rsidR="006D4F43" w:rsidRPr="00D932F3" w:rsidRDefault="006D4F43" w:rsidP="00A26727">
            <w:pPr>
              <w:jc w:val="center"/>
              <w:rPr>
                <w:rFonts w:cs="Times New Roman"/>
                <w:szCs w:val="26"/>
              </w:rPr>
            </w:pPr>
          </w:p>
        </w:tc>
      </w:tr>
    </w:tbl>
    <w:p w14:paraId="7835FC0D" w14:textId="5B48E2EF" w:rsidR="006D366D" w:rsidRPr="00305F29" w:rsidRDefault="006D366D" w:rsidP="00305F29"/>
    <w:p w14:paraId="2E691D42" w14:textId="409FCBDB" w:rsidR="000401EE" w:rsidRDefault="000401EE" w:rsidP="00A26727">
      <w:pPr>
        <w:jc w:val="left"/>
        <w:rPr>
          <w:rFonts w:cs="Times New Roman"/>
          <w:szCs w:val="26"/>
          <w:lang w:val="vi-VN"/>
        </w:rPr>
      </w:pPr>
      <w:r>
        <w:rPr>
          <w:rFonts w:cs="Times New Roman"/>
          <w:szCs w:val="26"/>
          <w:lang w:val="vi-VN"/>
        </w:rPr>
        <w:br w:type="page"/>
      </w:r>
    </w:p>
    <w:p w14:paraId="00723C34" w14:textId="3BB7A84F" w:rsidR="00A604B0" w:rsidRPr="00EC5640" w:rsidRDefault="003E4C42" w:rsidP="00317789">
      <w:pPr>
        <w:spacing w:after="0" w:line="240" w:lineRule="auto"/>
        <w:jc w:val="center"/>
        <w:rPr>
          <w:rFonts w:cs="Times New Roman"/>
          <w:b/>
          <w:bCs/>
          <w:sz w:val="28"/>
          <w:szCs w:val="28"/>
          <w:lang w:val="vi-VN"/>
        </w:rPr>
      </w:pPr>
      <w:r w:rsidRPr="00EC5640">
        <w:rPr>
          <w:b/>
          <w:bCs/>
          <w:sz w:val="28"/>
          <w:szCs w:val="28"/>
          <w:lang w:val="vi-VN"/>
        </w:rPr>
        <w:lastRenderedPageBreak/>
        <w:t>MỤC LỤC</w:t>
      </w:r>
    </w:p>
    <w:sdt>
      <w:sdtPr>
        <w:rPr>
          <w:rFonts w:ascii="Times New Roman" w:eastAsiaTheme="minorEastAsia" w:hAnsi="Times New Roman" w:cstheme="minorBidi"/>
          <w:b/>
          <w:caps w:val="0"/>
          <w:color w:val="auto"/>
          <w:kern w:val="2"/>
          <w:sz w:val="26"/>
          <w:szCs w:val="26"/>
          <w:lang w:val="en-US"/>
          <w14:ligatures w14:val="standardContextual"/>
        </w:rPr>
        <w:id w:val="1594372441"/>
        <w:docPartObj>
          <w:docPartGallery w:val="Table of Contents"/>
          <w:docPartUnique/>
        </w:docPartObj>
      </w:sdtPr>
      <w:sdtEndPr>
        <w:rPr>
          <w:bCs/>
          <w:noProof/>
        </w:rPr>
      </w:sdtEndPr>
      <w:sdtContent>
        <w:p w14:paraId="5716F29E" w14:textId="372B75CA" w:rsidR="00BE6D23" w:rsidRPr="00BE6D23" w:rsidRDefault="00E31C08" w:rsidP="00BE6D23">
          <w:pPr>
            <w:pStyle w:val="TOCHeading"/>
            <w:jc w:val="both"/>
            <w:rPr>
              <w:lang w:val="en-US"/>
            </w:rPr>
          </w:pPr>
          <w:r>
            <w:fldChar w:fldCharType="begin"/>
          </w:r>
          <w:r w:rsidR="28E3EB30">
            <w:instrText>TOC \o "1-3" \z \u \h</w:instrText>
          </w:r>
          <w:r>
            <w:fldChar w:fldCharType="separate"/>
          </w:r>
        </w:p>
        <w:p w14:paraId="26668997" w14:textId="19528B3F" w:rsidR="00BE6D23" w:rsidRDefault="00747762">
          <w:pPr>
            <w:pStyle w:val="TOC1"/>
            <w:rPr>
              <w:rFonts w:asciiTheme="minorHAnsi" w:eastAsiaTheme="minorEastAsia" w:hAnsiTheme="minorHAnsi"/>
              <w:b w:val="0"/>
              <w:bCs w:val="0"/>
              <w:sz w:val="24"/>
            </w:rPr>
          </w:pPr>
          <w:hyperlink w:anchor="_Toc169731631" w:history="1">
            <w:r w:rsidR="00BE6D23" w:rsidRPr="001F2791">
              <w:rPr>
                <w:rStyle w:val="Hyperlink"/>
              </w:rPr>
              <w:t>LỜI MỞ ĐẦU</w:t>
            </w:r>
            <w:r w:rsidR="00BE6D23">
              <w:rPr>
                <w:webHidden/>
              </w:rPr>
              <w:tab/>
            </w:r>
          </w:hyperlink>
        </w:p>
        <w:p w14:paraId="46B938CD" w14:textId="628A4A9B" w:rsidR="00BE6D23" w:rsidRDefault="00747762">
          <w:pPr>
            <w:pStyle w:val="TOC1"/>
            <w:rPr>
              <w:rFonts w:asciiTheme="minorHAnsi" w:eastAsiaTheme="minorEastAsia" w:hAnsiTheme="minorHAnsi"/>
              <w:b w:val="0"/>
              <w:bCs w:val="0"/>
              <w:sz w:val="24"/>
            </w:rPr>
          </w:pPr>
          <w:hyperlink w:anchor="_Toc169731632" w:history="1">
            <w:r w:rsidR="00BE6D23" w:rsidRPr="001F2791">
              <w:rPr>
                <w:rStyle w:val="Hyperlink"/>
              </w:rPr>
              <w:t>CHƯƠNG 1: GIỚI THIỆU</w:t>
            </w:r>
            <w:r w:rsidR="00BE6D23">
              <w:rPr>
                <w:webHidden/>
              </w:rPr>
              <w:tab/>
            </w:r>
            <w:r w:rsidR="00BE6D23">
              <w:rPr>
                <w:webHidden/>
              </w:rPr>
              <w:fldChar w:fldCharType="begin"/>
            </w:r>
            <w:r w:rsidR="00BE6D23">
              <w:rPr>
                <w:webHidden/>
              </w:rPr>
              <w:instrText xml:space="preserve"> PAGEREF _Toc169731632 \h </w:instrText>
            </w:r>
            <w:r w:rsidR="00BE6D23">
              <w:rPr>
                <w:webHidden/>
              </w:rPr>
            </w:r>
            <w:r w:rsidR="00BE6D23">
              <w:rPr>
                <w:webHidden/>
              </w:rPr>
              <w:fldChar w:fldCharType="separate"/>
            </w:r>
            <w:r w:rsidR="009D43F6">
              <w:rPr>
                <w:webHidden/>
              </w:rPr>
              <w:t>1</w:t>
            </w:r>
            <w:r w:rsidR="00BE6D23">
              <w:rPr>
                <w:webHidden/>
              </w:rPr>
              <w:fldChar w:fldCharType="end"/>
            </w:r>
          </w:hyperlink>
        </w:p>
        <w:p w14:paraId="4AC4ED3C" w14:textId="483E7542" w:rsidR="00BE6D23" w:rsidRDefault="00747762">
          <w:pPr>
            <w:pStyle w:val="TOC2"/>
            <w:rPr>
              <w:rFonts w:asciiTheme="minorHAnsi" w:eastAsiaTheme="minorEastAsia" w:hAnsiTheme="minorHAnsi"/>
              <w:b w:val="0"/>
              <w:bCs w:val="0"/>
              <w:sz w:val="24"/>
            </w:rPr>
          </w:pPr>
          <w:hyperlink w:anchor="_Toc169731633" w:history="1">
            <w:r w:rsidR="00BE6D23" w:rsidRPr="001F2791">
              <w:rPr>
                <w:rStyle w:val="Hyperlink"/>
              </w:rPr>
              <w:t>1.1. Tổng quan đề tài</w:t>
            </w:r>
            <w:r w:rsidR="00BE6D23">
              <w:rPr>
                <w:webHidden/>
              </w:rPr>
              <w:tab/>
            </w:r>
            <w:r w:rsidR="00BE6D23">
              <w:rPr>
                <w:webHidden/>
              </w:rPr>
              <w:fldChar w:fldCharType="begin"/>
            </w:r>
            <w:r w:rsidR="00BE6D23">
              <w:rPr>
                <w:webHidden/>
              </w:rPr>
              <w:instrText xml:space="preserve"> PAGEREF _Toc169731633 \h </w:instrText>
            </w:r>
            <w:r w:rsidR="00BE6D23">
              <w:rPr>
                <w:webHidden/>
              </w:rPr>
            </w:r>
            <w:r w:rsidR="00BE6D23">
              <w:rPr>
                <w:webHidden/>
              </w:rPr>
              <w:fldChar w:fldCharType="separate"/>
            </w:r>
            <w:r w:rsidR="009D43F6">
              <w:rPr>
                <w:webHidden/>
              </w:rPr>
              <w:t>1</w:t>
            </w:r>
            <w:r w:rsidR="00BE6D23">
              <w:rPr>
                <w:webHidden/>
              </w:rPr>
              <w:fldChar w:fldCharType="end"/>
            </w:r>
          </w:hyperlink>
        </w:p>
        <w:p w14:paraId="7FCDEBB0" w14:textId="7132BD41" w:rsidR="00BE6D23" w:rsidRDefault="00747762">
          <w:pPr>
            <w:pStyle w:val="TOC2"/>
            <w:rPr>
              <w:rFonts w:asciiTheme="minorHAnsi" w:eastAsiaTheme="minorEastAsia" w:hAnsiTheme="minorHAnsi"/>
              <w:b w:val="0"/>
              <w:bCs w:val="0"/>
              <w:sz w:val="24"/>
            </w:rPr>
          </w:pPr>
          <w:hyperlink w:anchor="_Toc169731634" w:history="1">
            <w:r w:rsidR="00BE6D23" w:rsidRPr="001F2791">
              <w:rPr>
                <w:rStyle w:val="Hyperlink"/>
              </w:rPr>
              <w:t>1.2. Đặt vấn đề</w:t>
            </w:r>
            <w:r w:rsidR="00BE6D23">
              <w:rPr>
                <w:webHidden/>
              </w:rPr>
              <w:tab/>
            </w:r>
            <w:r w:rsidR="00BE6D23">
              <w:rPr>
                <w:webHidden/>
              </w:rPr>
              <w:fldChar w:fldCharType="begin"/>
            </w:r>
            <w:r w:rsidR="00BE6D23">
              <w:rPr>
                <w:webHidden/>
              </w:rPr>
              <w:instrText xml:space="preserve"> PAGEREF _Toc169731634 \h </w:instrText>
            </w:r>
            <w:r w:rsidR="00BE6D23">
              <w:rPr>
                <w:webHidden/>
              </w:rPr>
            </w:r>
            <w:r w:rsidR="00BE6D23">
              <w:rPr>
                <w:webHidden/>
              </w:rPr>
              <w:fldChar w:fldCharType="separate"/>
            </w:r>
            <w:r w:rsidR="009D43F6">
              <w:rPr>
                <w:webHidden/>
              </w:rPr>
              <w:t>1</w:t>
            </w:r>
            <w:r w:rsidR="00BE6D23">
              <w:rPr>
                <w:webHidden/>
              </w:rPr>
              <w:fldChar w:fldCharType="end"/>
            </w:r>
          </w:hyperlink>
        </w:p>
        <w:p w14:paraId="19D7B76D" w14:textId="27EE1EF0" w:rsidR="00BE6D23" w:rsidRDefault="00747762">
          <w:pPr>
            <w:pStyle w:val="TOC3"/>
            <w:tabs>
              <w:tab w:val="right" w:leader="dot" w:pos="9061"/>
            </w:tabs>
            <w:rPr>
              <w:rFonts w:asciiTheme="minorHAnsi" w:eastAsiaTheme="minorEastAsia" w:hAnsiTheme="minorHAnsi"/>
              <w:noProof/>
              <w:sz w:val="24"/>
            </w:rPr>
          </w:pPr>
          <w:hyperlink w:anchor="_Toc169731635" w:history="1">
            <w:r w:rsidR="00BE6D23" w:rsidRPr="001F2791">
              <w:rPr>
                <w:rStyle w:val="Hyperlink"/>
                <w:noProof/>
                <w:lang w:val="vi-VN"/>
              </w:rPr>
              <w:t>1.2.1. Kịch bản</w:t>
            </w:r>
            <w:r w:rsidR="00BE6D23">
              <w:rPr>
                <w:noProof/>
                <w:webHidden/>
              </w:rPr>
              <w:tab/>
            </w:r>
            <w:r w:rsidR="00BE6D23">
              <w:rPr>
                <w:noProof/>
                <w:webHidden/>
              </w:rPr>
              <w:fldChar w:fldCharType="begin"/>
            </w:r>
            <w:r w:rsidR="00BE6D23">
              <w:rPr>
                <w:noProof/>
                <w:webHidden/>
              </w:rPr>
              <w:instrText xml:space="preserve"> PAGEREF _Toc169731635 \h </w:instrText>
            </w:r>
            <w:r w:rsidR="00BE6D23">
              <w:rPr>
                <w:noProof/>
                <w:webHidden/>
              </w:rPr>
            </w:r>
            <w:r w:rsidR="00BE6D23">
              <w:rPr>
                <w:noProof/>
                <w:webHidden/>
              </w:rPr>
              <w:fldChar w:fldCharType="separate"/>
            </w:r>
            <w:r w:rsidR="009D43F6">
              <w:rPr>
                <w:noProof/>
                <w:webHidden/>
              </w:rPr>
              <w:t>1</w:t>
            </w:r>
            <w:r w:rsidR="00BE6D23">
              <w:rPr>
                <w:noProof/>
                <w:webHidden/>
              </w:rPr>
              <w:fldChar w:fldCharType="end"/>
            </w:r>
          </w:hyperlink>
        </w:p>
        <w:p w14:paraId="03A48713" w14:textId="4195489B" w:rsidR="00BE6D23" w:rsidRDefault="00747762">
          <w:pPr>
            <w:pStyle w:val="TOC3"/>
            <w:tabs>
              <w:tab w:val="right" w:leader="dot" w:pos="9061"/>
            </w:tabs>
            <w:rPr>
              <w:rFonts w:asciiTheme="minorHAnsi" w:eastAsiaTheme="minorEastAsia" w:hAnsiTheme="minorHAnsi"/>
              <w:noProof/>
              <w:sz w:val="24"/>
            </w:rPr>
          </w:pPr>
          <w:hyperlink w:anchor="_Toc169731636" w:history="1">
            <w:r w:rsidR="00BE6D23" w:rsidRPr="001F2791">
              <w:rPr>
                <w:rStyle w:val="Hyperlink"/>
                <w:noProof/>
              </w:rPr>
              <w:t>1.2.2. Các bên liên quan</w:t>
            </w:r>
            <w:r w:rsidR="00BE6D23">
              <w:rPr>
                <w:noProof/>
                <w:webHidden/>
              </w:rPr>
              <w:tab/>
            </w:r>
            <w:r w:rsidR="00BE6D23">
              <w:rPr>
                <w:noProof/>
                <w:webHidden/>
              </w:rPr>
              <w:fldChar w:fldCharType="begin"/>
            </w:r>
            <w:r w:rsidR="00BE6D23">
              <w:rPr>
                <w:noProof/>
                <w:webHidden/>
              </w:rPr>
              <w:instrText xml:space="preserve"> PAGEREF _Toc169731636 \h </w:instrText>
            </w:r>
            <w:r w:rsidR="00BE6D23">
              <w:rPr>
                <w:noProof/>
                <w:webHidden/>
              </w:rPr>
            </w:r>
            <w:r w:rsidR="00BE6D23">
              <w:rPr>
                <w:noProof/>
                <w:webHidden/>
              </w:rPr>
              <w:fldChar w:fldCharType="separate"/>
            </w:r>
            <w:r w:rsidR="009D43F6">
              <w:rPr>
                <w:noProof/>
                <w:webHidden/>
              </w:rPr>
              <w:t>1</w:t>
            </w:r>
            <w:r w:rsidR="00BE6D23">
              <w:rPr>
                <w:noProof/>
                <w:webHidden/>
              </w:rPr>
              <w:fldChar w:fldCharType="end"/>
            </w:r>
          </w:hyperlink>
        </w:p>
        <w:p w14:paraId="59DE9966" w14:textId="3D35DE7B" w:rsidR="00BE6D23" w:rsidRDefault="00747762">
          <w:pPr>
            <w:pStyle w:val="TOC2"/>
            <w:rPr>
              <w:rFonts w:asciiTheme="minorHAnsi" w:eastAsiaTheme="minorEastAsia" w:hAnsiTheme="minorHAnsi"/>
              <w:b w:val="0"/>
              <w:bCs w:val="0"/>
              <w:sz w:val="24"/>
            </w:rPr>
          </w:pPr>
          <w:hyperlink w:anchor="_Toc169731637" w:history="1">
            <w:r w:rsidR="00BE6D23" w:rsidRPr="001F2791">
              <w:rPr>
                <w:rStyle w:val="Hyperlink"/>
              </w:rPr>
              <w:t>1.3. Các rủi ro bảo mật</w:t>
            </w:r>
            <w:r w:rsidR="00BE6D23">
              <w:rPr>
                <w:webHidden/>
              </w:rPr>
              <w:tab/>
            </w:r>
            <w:r w:rsidR="00BE6D23">
              <w:rPr>
                <w:webHidden/>
              </w:rPr>
              <w:fldChar w:fldCharType="begin"/>
            </w:r>
            <w:r w:rsidR="00BE6D23">
              <w:rPr>
                <w:webHidden/>
              </w:rPr>
              <w:instrText xml:space="preserve"> PAGEREF _Toc169731637 \h </w:instrText>
            </w:r>
            <w:r w:rsidR="00BE6D23">
              <w:rPr>
                <w:webHidden/>
              </w:rPr>
            </w:r>
            <w:r w:rsidR="00BE6D23">
              <w:rPr>
                <w:webHidden/>
              </w:rPr>
              <w:fldChar w:fldCharType="separate"/>
            </w:r>
            <w:r w:rsidR="009D43F6">
              <w:rPr>
                <w:webHidden/>
              </w:rPr>
              <w:t>2</w:t>
            </w:r>
            <w:r w:rsidR="00BE6D23">
              <w:rPr>
                <w:webHidden/>
              </w:rPr>
              <w:fldChar w:fldCharType="end"/>
            </w:r>
          </w:hyperlink>
        </w:p>
        <w:p w14:paraId="4BAFD26B" w14:textId="0D34C0D3" w:rsidR="00BE6D23" w:rsidRDefault="00747762">
          <w:pPr>
            <w:pStyle w:val="TOC3"/>
            <w:tabs>
              <w:tab w:val="right" w:leader="dot" w:pos="9061"/>
            </w:tabs>
            <w:rPr>
              <w:rFonts w:asciiTheme="minorHAnsi" w:eastAsiaTheme="minorEastAsia" w:hAnsiTheme="minorHAnsi"/>
              <w:noProof/>
              <w:sz w:val="24"/>
            </w:rPr>
          </w:pPr>
          <w:hyperlink w:anchor="_Toc169731638" w:history="1">
            <w:r w:rsidR="00BE6D23" w:rsidRPr="001F2791">
              <w:rPr>
                <w:rStyle w:val="Hyperlink"/>
                <w:noProof/>
                <w:lang w:val="vi-VN"/>
              </w:rPr>
              <w:t>1.3.1. Đối với tấn công đường truyền</w:t>
            </w:r>
            <w:r w:rsidR="00BE6D23">
              <w:rPr>
                <w:noProof/>
                <w:webHidden/>
              </w:rPr>
              <w:tab/>
            </w:r>
            <w:r w:rsidR="00BE6D23">
              <w:rPr>
                <w:noProof/>
                <w:webHidden/>
              </w:rPr>
              <w:fldChar w:fldCharType="begin"/>
            </w:r>
            <w:r w:rsidR="00BE6D23">
              <w:rPr>
                <w:noProof/>
                <w:webHidden/>
              </w:rPr>
              <w:instrText xml:space="preserve"> PAGEREF _Toc169731638 \h </w:instrText>
            </w:r>
            <w:r w:rsidR="00BE6D23">
              <w:rPr>
                <w:noProof/>
                <w:webHidden/>
              </w:rPr>
            </w:r>
            <w:r w:rsidR="00BE6D23">
              <w:rPr>
                <w:noProof/>
                <w:webHidden/>
              </w:rPr>
              <w:fldChar w:fldCharType="separate"/>
            </w:r>
            <w:r w:rsidR="009D43F6">
              <w:rPr>
                <w:noProof/>
                <w:webHidden/>
              </w:rPr>
              <w:t>2</w:t>
            </w:r>
            <w:r w:rsidR="00BE6D23">
              <w:rPr>
                <w:noProof/>
                <w:webHidden/>
              </w:rPr>
              <w:fldChar w:fldCharType="end"/>
            </w:r>
          </w:hyperlink>
        </w:p>
        <w:p w14:paraId="33283015" w14:textId="20203B0A" w:rsidR="00BE6D23" w:rsidRDefault="00747762">
          <w:pPr>
            <w:pStyle w:val="TOC3"/>
            <w:tabs>
              <w:tab w:val="right" w:leader="dot" w:pos="9061"/>
            </w:tabs>
            <w:rPr>
              <w:rFonts w:asciiTheme="minorHAnsi" w:eastAsiaTheme="minorEastAsia" w:hAnsiTheme="minorHAnsi"/>
              <w:noProof/>
              <w:sz w:val="24"/>
            </w:rPr>
          </w:pPr>
          <w:hyperlink w:anchor="_Toc169731639" w:history="1">
            <w:r w:rsidR="00BE6D23" w:rsidRPr="001F2791">
              <w:rPr>
                <w:rStyle w:val="Hyperlink"/>
                <w:noProof/>
                <w:lang w:val="vi-VN"/>
              </w:rPr>
              <w:t>1.3.2. Đối với giả mạo các biên liên quan</w:t>
            </w:r>
            <w:r w:rsidR="00BE6D23">
              <w:rPr>
                <w:noProof/>
                <w:webHidden/>
              </w:rPr>
              <w:tab/>
            </w:r>
            <w:r w:rsidR="00BE6D23">
              <w:rPr>
                <w:noProof/>
                <w:webHidden/>
              </w:rPr>
              <w:fldChar w:fldCharType="begin"/>
            </w:r>
            <w:r w:rsidR="00BE6D23">
              <w:rPr>
                <w:noProof/>
                <w:webHidden/>
              </w:rPr>
              <w:instrText xml:space="preserve"> PAGEREF _Toc169731639 \h </w:instrText>
            </w:r>
            <w:r w:rsidR="00BE6D23">
              <w:rPr>
                <w:noProof/>
                <w:webHidden/>
              </w:rPr>
            </w:r>
            <w:r w:rsidR="00BE6D23">
              <w:rPr>
                <w:noProof/>
                <w:webHidden/>
              </w:rPr>
              <w:fldChar w:fldCharType="separate"/>
            </w:r>
            <w:r w:rsidR="009D43F6">
              <w:rPr>
                <w:noProof/>
                <w:webHidden/>
              </w:rPr>
              <w:t>2</w:t>
            </w:r>
            <w:r w:rsidR="00BE6D23">
              <w:rPr>
                <w:noProof/>
                <w:webHidden/>
              </w:rPr>
              <w:fldChar w:fldCharType="end"/>
            </w:r>
          </w:hyperlink>
        </w:p>
        <w:p w14:paraId="27C96DF9" w14:textId="17A57B72" w:rsidR="00BE6D23" w:rsidRDefault="00747762">
          <w:pPr>
            <w:pStyle w:val="TOC3"/>
            <w:tabs>
              <w:tab w:val="right" w:leader="dot" w:pos="9061"/>
            </w:tabs>
            <w:rPr>
              <w:rFonts w:asciiTheme="minorHAnsi" w:eastAsiaTheme="minorEastAsia" w:hAnsiTheme="minorHAnsi"/>
              <w:noProof/>
              <w:sz w:val="24"/>
            </w:rPr>
          </w:pPr>
          <w:hyperlink w:anchor="_Toc169731640" w:history="1">
            <w:r w:rsidR="00BE6D23" w:rsidRPr="001F2791">
              <w:rPr>
                <w:rStyle w:val="Hyperlink"/>
                <w:noProof/>
                <w:lang w:val="vi-VN"/>
              </w:rPr>
              <w:t>1.3.3. Đối với rủi ro lộ thông tin nội bộ</w:t>
            </w:r>
            <w:r w:rsidR="00BE6D23">
              <w:rPr>
                <w:noProof/>
                <w:webHidden/>
              </w:rPr>
              <w:tab/>
            </w:r>
            <w:r w:rsidR="00BE6D23">
              <w:rPr>
                <w:noProof/>
                <w:webHidden/>
              </w:rPr>
              <w:fldChar w:fldCharType="begin"/>
            </w:r>
            <w:r w:rsidR="00BE6D23">
              <w:rPr>
                <w:noProof/>
                <w:webHidden/>
              </w:rPr>
              <w:instrText xml:space="preserve"> PAGEREF _Toc169731640 \h </w:instrText>
            </w:r>
            <w:r w:rsidR="00BE6D23">
              <w:rPr>
                <w:noProof/>
                <w:webHidden/>
              </w:rPr>
            </w:r>
            <w:r w:rsidR="00BE6D23">
              <w:rPr>
                <w:noProof/>
                <w:webHidden/>
              </w:rPr>
              <w:fldChar w:fldCharType="separate"/>
            </w:r>
            <w:r w:rsidR="009D43F6">
              <w:rPr>
                <w:noProof/>
                <w:webHidden/>
              </w:rPr>
              <w:t>3</w:t>
            </w:r>
            <w:r w:rsidR="00BE6D23">
              <w:rPr>
                <w:noProof/>
                <w:webHidden/>
              </w:rPr>
              <w:fldChar w:fldCharType="end"/>
            </w:r>
          </w:hyperlink>
        </w:p>
        <w:p w14:paraId="758CA2D9" w14:textId="64CE9C15" w:rsidR="00BE6D23" w:rsidRDefault="00747762">
          <w:pPr>
            <w:pStyle w:val="TOC2"/>
            <w:rPr>
              <w:rFonts w:asciiTheme="minorHAnsi" w:eastAsiaTheme="minorEastAsia" w:hAnsiTheme="minorHAnsi"/>
              <w:b w:val="0"/>
              <w:bCs w:val="0"/>
              <w:sz w:val="24"/>
            </w:rPr>
          </w:pPr>
          <w:hyperlink w:anchor="_Toc169731641" w:history="1">
            <w:r w:rsidR="00BE6D23" w:rsidRPr="001F2791">
              <w:rPr>
                <w:rStyle w:val="Hyperlink"/>
              </w:rPr>
              <w:t>1.4. Mục tiêu bảo mật</w:t>
            </w:r>
            <w:r w:rsidR="00BE6D23">
              <w:rPr>
                <w:webHidden/>
              </w:rPr>
              <w:tab/>
            </w:r>
            <w:r w:rsidR="00BE6D23">
              <w:rPr>
                <w:webHidden/>
              </w:rPr>
              <w:fldChar w:fldCharType="begin"/>
            </w:r>
            <w:r w:rsidR="00BE6D23">
              <w:rPr>
                <w:webHidden/>
              </w:rPr>
              <w:instrText xml:space="preserve"> PAGEREF _Toc169731641 \h </w:instrText>
            </w:r>
            <w:r w:rsidR="00BE6D23">
              <w:rPr>
                <w:webHidden/>
              </w:rPr>
            </w:r>
            <w:r w:rsidR="00BE6D23">
              <w:rPr>
                <w:webHidden/>
              </w:rPr>
              <w:fldChar w:fldCharType="separate"/>
            </w:r>
            <w:r w:rsidR="009D43F6">
              <w:rPr>
                <w:webHidden/>
              </w:rPr>
              <w:t>3</w:t>
            </w:r>
            <w:r w:rsidR="00BE6D23">
              <w:rPr>
                <w:webHidden/>
              </w:rPr>
              <w:fldChar w:fldCharType="end"/>
            </w:r>
          </w:hyperlink>
        </w:p>
        <w:p w14:paraId="2F506448" w14:textId="64691E0A" w:rsidR="00BE6D23" w:rsidRDefault="00747762">
          <w:pPr>
            <w:pStyle w:val="TOC3"/>
            <w:tabs>
              <w:tab w:val="right" w:leader="dot" w:pos="9061"/>
            </w:tabs>
            <w:rPr>
              <w:rFonts w:asciiTheme="minorHAnsi" w:eastAsiaTheme="minorEastAsia" w:hAnsiTheme="minorHAnsi"/>
              <w:noProof/>
              <w:sz w:val="24"/>
            </w:rPr>
          </w:pPr>
          <w:hyperlink w:anchor="_Toc169731642" w:history="1">
            <w:r w:rsidR="00BE6D23" w:rsidRPr="001F2791">
              <w:rPr>
                <w:rStyle w:val="Hyperlink"/>
                <w:noProof/>
                <w:lang w:val="vi-VN"/>
              </w:rPr>
              <w:t>1.4.1. Tính bảo mật</w:t>
            </w:r>
            <w:r w:rsidR="00BE6D23">
              <w:rPr>
                <w:noProof/>
                <w:webHidden/>
              </w:rPr>
              <w:tab/>
            </w:r>
            <w:r w:rsidR="00BE6D23">
              <w:rPr>
                <w:noProof/>
                <w:webHidden/>
              </w:rPr>
              <w:fldChar w:fldCharType="begin"/>
            </w:r>
            <w:r w:rsidR="00BE6D23">
              <w:rPr>
                <w:noProof/>
                <w:webHidden/>
              </w:rPr>
              <w:instrText xml:space="preserve"> PAGEREF _Toc169731642 \h </w:instrText>
            </w:r>
            <w:r w:rsidR="00BE6D23">
              <w:rPr>
                <w:noProof/>
                <w:webHidden/>
              </w:rPr>
            </w:r>
            <w:r w:rsidR="00BE6D23">
              <w:rPr>
                <w:noProof/>
                <w:webHidden/>
              </w:rPr>
              <w:fldChar w:fldCharType="separate"/>
            </w:r>
            <w:r w:rsidR="009D43F6">
              <w:rPr>
                <w:noProof/>
                <w:webHidden/>
              </w:rPr>
              <w:t>3</w:t>
            </w:r>
            <w:r w:rsidR="00BE6D23">
              <w:rPr>
                <w:noProof/>
                <w:webHidden/>
              </w:rPr>
              <w:fldChar w:fldCharType="end"/>
            </w:r>
          </w:hyperlink>
        </w:p>
        <w:p w14:paraId="3A23E4F7" w14:textId="6536CB3F" w:rsidR="00BE6D23" w:rsidRDefault="00747762">
          <w:pPr>
            <w:pStyle w:val="TOC3"/>
            <w:tabs>
              <w:tab w:val="right" w:leader="dot" w:pos="9061"/>
            </w:tabs>
            <w:rPr>
              <w:rFonts w:asciiTheme="minorHAnsi" w:eastAsiaTheme="minorEastAsia" w:hAnsiTheme="minorHAnsi"/>
              <w:noProof/>
              <w:sz w:val="24"/>
            </w:rPr>
          </w:pPr>
          <w:hyperlink w:anchor="_Toc169731643" w:history="1">
            <w:r w:rsidR="00BE6D23" w:rsidRPr="001F2791">
              <w:rPr>
                <w:rStyle w:val="Hyperlink"/>
                <w:noProof/>
                <w:lang w:val="vi-VN"/>
              </w:rPr>
              <w:t>1.4.2. Tính toàn vẹn</w:t>
            </w:r>
            <w:r w:rsidR="00BE6D23">
              <w:rPr>
                <w:noProof/>
                <w:webHidden/>
              </w:rPr>
              <w:tab/>
            </w:r>
            <w:r w:rsidR="00BE6D23">
              <w:rPr>
                <w:noProof/>
                <w:webHidden/>
              </w:rPr>
              <w:fldChar w:fldCharType="begin"/>
            </w:r>
            <w:r w:rsidR="00BE6D23">
              <w:rPr>
                <w:noProof/>
                <w:webHidden/>
              </w:rPr>
              <w:instrText xml:space="preserve"> PAGEREF _Toc169731643 \h </w:instrText>
            </w:r>
            <w:r w:rsidR="00BE6D23">
              <w:rPr>
                <w:noProof/>
                <w:webHidden/>
              </w:rPr>
            </w:r>
            <w:r w:rsidR="00BE6D23">
              <w:rPr>
                <w:noProof/>
                <w:webHidden/>
              </w:rPr>
              <w:fldChar w:fldCharType="separate"/>
            </w:r>
            <w:r w:rsidR="009D43F6">
              <w:rPr>
                <w:noProof/>
                <w:webHidden/>
              </w:rPr>
              <w:t>3</w:t>
            </w:r>
            <w:r w:rsidR="00BE6D23">
              <w:rPr>
                <w:noProof/>
                <w:webHidden/>
              </w:rPr>
              <w:fldChar w:fldCharType="end"/>
            </w:r>
          </w:hyperlink>
        </w:p>
        <w:p w14:paraId="0E13A429" w14:textId="253592CF" w:rsidR="00BE6D23" w:rsidRDefault="00747762">
          <w:pPr>
            <w:pStyle w:val="TOC3"/>
            <w:tabs>
              <w:tab w:val="right" w:leader="dot" w:pos="9061"/>
            </w:tabs>
            <w:rPr>
              <w:rFonts w:asciiTheme="minorHAnsi" w:eastAsiaTheme="minorEastAsia" w:hAnsiTheme="minorHAnsi"/>
              <w:noProof/>
              <w:sz w:val="24"/>
            </w:rPr>
          </w:pPr>
          <w:hyperlink w:anchor="_Toc169731644" w:history="1">
            <w:r w:rsidR="00BE6D23" w:rsidRPr="001F2791">
              <w:rPr>
                <w:rStyle w:val="Hyperlink"/>
                <w:noProof/>
                <w:lang w:val="vi-VN"/>
              </w:rPr>
              <w:t>1.4.3. Ủy quyền</w:t>
            </w:r>
            <w:r w:rsidR="00BE6D23">
              <w:rPr>
                <w:noProof/>
                <w:webHidden/>
              </w:rPr>
              <w:tab/>
            </w:r>
            <w:r w:rsidR="00BE6D23">
              <w:rPr>
                <w:noProof/>
                <w:webHidden/>
              </w:rPr>
              <w:fldChar w:fldCharType="begin"/>
            </w:r>
            <w:r w:rsidR="00BE6D23">
              <w:rPr>
                <w:noProof/>
                <w:webHidden/>
              </w:rPr>
              <w:instrText xml:space="preserve"> PAGEREF _Toc169731644 \h </w:instrText>
            </w:r>
            <w:r w:rsidR="00BE6D23">
              <w:rPr>
                <w:noProof/>
                <w:webHidden/>
              </w:rPr>
            </w:r>
            <w:r w:rsidR="00BE6D23">
              <w:rPr>
                <w:noProof/>
                <w:webHidden/>
              </w:rPr>
              <w:fldChar w:fldCharType="separate"/>
            </w:r>
            <w:r w:rsidR="009D43F6">
              <w:rPr>
                <w:noProof/>
                <w:webHidden/>
              </w:rPr>
              <w:t>3</w:t>
            </w:r>
            <w:r w:rsidR="00BE6D23">
              <w:rPr>
                <w:noProof/>
                <w:webHidden/>
              </w:rPr>
              <w:fldChar w:fldCharType="end"/>
            </w:r>
          </w:hyperlink>
        </w:p>
        <w:p w14:paraId="228D76DD" w14:textId="2C62AACC" w:rsidR="00BE6D23" w:rsidRDefault="00747762">
          <w:pPr>
            <w:pStyle w:val="TOC1"/>
            <w:rPr>
              <w:rFonts w:asciiTheme="minorHAnsi" w:eastAsiaTheme="minorEastAsia" w:hAnsiTheme="minorHAnsi"/>
              <w:b w:val="0"/>
              <w:bCs w:val="0"/>
              <w:sz w:val="24"/>
            </w:rPr>
          </w:pPr>
          <w:hyperlink w:anchor="_Toc169731645" w:history="1">
            <w:r w:rsidR="00BE6D23" w:rsidRPr="001F2791">
              <w:rPr>
                <w:rStyle w:val="Hyperlink"/>
              </w:rPr>
              <w:t>CHƯƠNG 2: GIẢI PHÁP</w:t>
            </w:r>
            <w:r w:rsidR="00BE6D23">
              <w:rPr>
                <w:webHidden/>
              </w:rPr>
              <w:tab/>
            </w:r>
            <w:r w:rsidR="00BE6D23">
              <w:rPr>
                <w:webHidden/>
              </w:rPr>
              <w:fldChar w:fldCharType="begin"/>
            </w:r>
            <w:r w:rsidR="00BE6D23">
              <w:rPr>
                <w:webHidden/>
              </w:rPr>
              <w:instrText xml:space="preserve"> PAGEREF _Toc169731645 \h </w:instrText>
            </w:r>
            <w:r w:rsidR="00BE6D23">
              <w:rPr>
                <w:webHidden/>
              </w:rPr>
            </w:r>
            <w:r w:rsidR="00BE6D23">
              <w:rPr>
                <w:webHidden/>
              </w:rPr>
              <w:fldChar w:fldCharType="separate"/>
            </w:r>
            <w:r w:rsidR="009D43F6">
              <w:rPr>
                <w:webHidden/>
              </w:rPr>
              <w:t>4</w:t>
            </w:r>
            <w:r w:rsidR="00BE6D23">
              <w:rPr>
                <w:webHidden/>
              </w:rPr>
              <w:fldChar w:fldCharType="end"/>
            </w:r>
          </w:hyperlink>
        </w:p>
        <w:p w14:paraId="2815B814" w14:textId="6E7A26FF" w:rsidR="00BE6D23" w:rsidRDefault="00747762">
          <w:pPr>
            <w:pStyle w:val="TOC2"/>
            <w:rPr>
              <w:rFonts w:asciiTheme="minorHAnsi" w:eastAsiaTheme="minorEastAsia" w:hAnsiTheme="minorHAnsi"/>
              <w:b w:val="0"/>
              <w:bCs w:val="0"/>
              <w:sz w:val="24"/>
            </w:rPr>
          </w:pPr>
          <w:hyperlink w:anchor="_Toc169731646" w:history="1">
            <w:r w:rsidR="00BE6D23" w:rsidRPr="001F2791">
              <w:rPr>
                <w:rStyle w:val="Hyperlink"/>
              </w:rPr>
              <w:t>2.1. AES-GCM (Advanced Encryption Standard - Galois/Counter Mode):</w:t>
            </w:r>
            <w:r w:rsidR="00BE6D23">
              <w:rPr>
                <w:webHidden/>
              </w:rPr>
              <w:tab/>
            </w:r>
            <w:r w:rsidR="00BE6D23">
              <w:rPr>
                <w:webHidden/>
              </w:rPr>
              <w:fldChar w:fldCharType="begin"/>
            </w:r>
            <w:r w:rsidR="00BE6D23">
              <w:rPr>
                <w:webHidden/>
              </w:rPr>
              <w:instrText xml:space="preserve"> PAGEREF _Toc169731646 \h </w:instrText>
            </w:r>
            <w:r w:rsidR="00BE6D23">
              <w:rPr>
                <w:webHidden/>
              </w:rPr>
            </w:r>
            <w:r w:rsidR="00BE6D23">
              <w:rPr>
                <w:webHidden/>
              </w:rPr>
              <w:fldChar w:fldCharType="separate"/>
            </w:r>
            <w:r w:rsidR="009D43F6">
              <w:rPr>
                <w:webHidden/>
              </w:rPr>
              <w:t>4</w:t>
            </w:r>
            <w:r w:rsidR="00BE6D23">
              <w:rPr>
                <w:webHidden/>
              </w:rPr>
              <w:fldChar w:fldCharType="end"/>
            </w:r>
          </w:hyperlink>
        </w:p>
        <w:p w14:paraId="6443AF28" w14:textId="5A3ABB06" w:rsidR="00BE6D23" w:rsidRDefault="00747762">
          <w:pPr>
            <w:pStyle w:val="TOC3"/>
            <w:tabs>
              <w:tab w:val="right" w:leader="dot" w:pos="9061"/>
            </w:tabs>
            <w:rPr>
              <w:rFonts w:asciiTheme="minorHAnsi" w:eastAsiaTheme="minorEastAsia" w:hAnsiTheme="minorHAnsi"/>
              <w:noProof/>
              <w:sz w:val="24"/>
            </w:rPr>
          </w:pPr>
          <w:hyperlink w:anchor="_Toc169731647" w:history="1">
            <w:r w:rsidR="00BE6D23" w:rsidRPr="001F2791">
              <w:rPr>
                <w:rStyle w:val="Hyperlink"/>
                <w:noProof/>
              </w:rPr>
              <w:t>2.1.1. Tổng quan</w:t>
            </w:r>
            <w:r w:rsidR="00BE6D23">
              <w:rPr>
                <w:noProof/>
                <w:webHidden/>
              </w:rPr>
              <w:tab/>
            </w:r>
            <w:r w:rsidR="00BE6D23">
              <w:rPr>
                <w:noProof/>
                <w:webHidden/>
              </w:rPr>
              <w:fldChar w:fldCharType="begin"/>
            </w:r>
            <w:r w:rsidR="00BE6D23">
              <w:rPr>
                <w:noProof/>
                <w:webHidden/>
              </w:rPr>
              <w:instrText xml:space="preserve"> PAGEREF _Toc169731647 \h </w:instrText>
            </w:r>
            <w:r w:rsidR="00BE6D23">
              <w:rPr>
                <w:noProof/>
                <w:webHidden/>
              </w:rPr>
            </w:r>
            <w:r w:rsidR="00BE6D23">
              <w:rPr>
                <w:noProof/>
                <w:webHidden/>
              </w:rPr>
              <w:fldChar w:fldCharType="separate"/>
            </w:r>
            <w:r w:rsidR="009D43F6">
              <w:rPr>
                <w:noProof/>
                <w:webHidden/>
              </w:rPr>
              <w:t>4</w:t>
            </w:r>
            <w:r w:rsidR="00BE6D23">
              <w:rPr>
                <w:noProof/>
                <w:webHidden/>
              </w:rPr>
              <w:fldChar w:fldCharType="end"/>
            </w:r>
          </w:hyperlink>
        </w:p>
        <w:p w14:paraId="13A36DD9" w14:textId="35B7A1F6" w:rsidR="00BE6D23" w:rsidRDefault="00747762">
          <w:pPr>
            <w:pStyle w:val="TOC3"/>
            <w:tabs>
              <w:tab w:val="right" w:leader="dot" w:pos="9061"/>
            </w:tabs>
            <w:rPr>
              <w:rFonts w:asciiTheme="minorHAnsi" w:eastAsiaTheme="minorEastAsia" w:hAnsiTheme="minorHAnsi"/>
              <w:noProof/>
              <w:sz w:val="24"/>
            </w:rPr>
          </w:pPr>
          <w:hyperlink w:anchor="_Toc169731648" w:history="1">
            <w:r w:rsidR="00BE6D23" w:rsidRPr="001F2791">
              <w:rPr>
                <w:rStyle w:val="Hyperlink"/>
                <w:noProof/>
                <w:lang w:val="vi-VN"/>
              </w:rPr>
              <w:t>2.1.2. Minh hoạ thuật toán</w:t>
            </w:r>
            <w:r w:rsidR="00BE6D23">
              <w:rPr>
                <w:noProof/>
                <w:webHidden/>
              </w:rPr>
              <w:tab/>
            </w:r>
            <w:r w:rsidR="00BE6D23">
              <w:rPr>
                <w:noProof/>
                <w:webHidden/>
              </w:rPr>
              <w:fldChar w:fldCharType="begin"/>
            </w:r>
            <w:r w:rsidR="00BE6D23">
              <w:rPr>
                <w:noProof/>
                <w:webHidden/>
              </w:rPr>
              <w:instrText xml:space="preserve"> PAGEREF _Toc169731648 \h </w:instrText>
            </w:r>
            <w:r w:rsidR="00BE6D23">
              <w:rPr>
                <w:noProof/>
                <w:webHidden/>
              </w:rPr>
            </w:r>
            <w:r w:rsidR="00BE6D23">
              <w:rPr>
                <w:noProof/>
                <w:webHidden/>
              </w:rPr>
              <w:fldChar w:fldCharType="separate"/>
            </w:r>
            <w:r w:rsidR="009D43F6">
              <w:rPr>
                <w:noProof/>
                <w:webHidden/>
              </w:rPr>
              <w:t>4</w:t>
            </w:r>
            <w:r w:rsidR="00BE6D23">
              <w:rPr>
                <w:noProof/>
                <w:webHidden/>
              </w:rPr>
              <w:fldChar w:fldCharType="end"/>
            </w:r>
          </w:hyperlink>
        </w:p>
        <w:p w14:paraId="7FB9C8EA" w14:textId="375C34D6" w:rsidR="00BE6D23" w:rsidRDefault="00747762">
          <w:pPr>
            <w:pStyle w:val="TOC2"/>
            <w:rPr>
              <w:rFonts w:asciiTheme="minorHAnsi" w:eastAsiaTheme="minorEastAsia" w:hAnsiTheme="minorHAnsi"/>
              <w:b w:val="0"/>
              <w:bCs w:val="0"/>
              <w:sz w:val="24"/>
            </w:rPr>
          </w:pPr>
          <w:hyperlink w:anchor="_Toc169731649" w:history="1">
            <w:r w:rsidR="00BE6D23" w:rsidRPr="001F2791">
              <w:rPr>
                <w:rStyle w:val="Hyperlink"/>
              </w:rPr>
              <w:t>2.2. CP-ABE (Ciphertext-Policy Attribute-Based Encryption):</w:t>
            </w:r>
            <w:r w:rsidR="00BE6D23">
              <w:rPr>
                <w:webHidden/>
              </w:rPr>
              <w:tab/>
            </w:r>
            <w:r w:rsidR="00BE6D23">
              <w:rPr>
                <w:webHidden/>
              </w:rPr>
              <w:fldChar w:fldCharType="begin"/>
            </w:r>
            <w:r w:rsidR="00BE6D23">
              <w:rPr>
                <w:webHidden/>
              </w:rPr>
              <w:instrText xml:space="preserve"> PAGEREF _Toc169731649 \h </w:instrText>
            </w:r>
            <w:r w:rsidR="00BE6D23">
              <w:rPr>
                <w:webHidden/>
              </w:rPr>
            </w:r>
            <w:r w:rsidR="00BE6D23">
              <w:rPr>
                <w:webHidden/>
              </w:rPr>
              <w:fldChar w:fldCharType="separate"/>
            </w:r>
            <w:r w:rsidR="009D43F6">
              <w:rPr>
                <w:webHidden/>
              </w:rPr>
              <w:t>8</w:t>
            </w:r>
            <w:r w:rsidR="00BE6D23">
              <w:rPr>
                <w:webHidden/>
              </w:rPr>
              <w:fldChar w:fldCharType="end"/>
            </w:r>
          </w:hyperlink>
        </w:p>
        <w:p w14:paraId="155DA3DC" w14:textId="7BD470A6" w:rsidR="00BE6D23" w:rsidRDefault="00747762">
          <w:pPr>
            <w:pStyle w:val="TOC3"/>
            <w:tabs>
              <w:tab w:val="right" w:leader="dot" w:pos="9061"/>
            </w:tabs>
            <w:rPr>
              <w:rFonts w:asciiTheme="minorHAnsi" w:eastAsiaTheme="minorEastAsia" w:hAnsiTheme="minorHAnsi"/>
              <w:noProof/>
              <w:sz w:val="24"/>
            </w:rPr>
          </w:pPr>
          <w:hyperlink w:anchor="_Toc169731650" w:history="1">
            <w:r w:rsidR="00BE6D23" w:rsidRPr="001F2791">
              <w:rPr>
                <w:rStyle w:val="Hyperlink"/>
                <w:noProof/>
                <w:lang w:val="vi-VN"/>
              </w:rPr>
              <w:t>2.2.1. Tổng quan</w:t>
            </w:r>
            <w:r w:rsidR="00BE6D23">
              <w:rPr>
                <w:noProof/>
                <w:webHidden/>
              </w:rPr>
              <w:tab/>
            </w:r>
            <w:r w:rsidR="00BE6D23">
              <w:rPr>
                <w:noProof/>
                <w:webHidden/>
              </w:rPr>
              <w:fldChar w:fldCharType="begin"/>
            </w:r>
            <w:r w:rsidR="00BE6D23">
              <w:rPr>
                <w:noProof/>
                <w:webHidden/>
              </w:rPr>
              <w:instrText xml:space="preserve"> PAGEREF _Toc169731650 \h </w:instrText>
            </w:r>
            <w:r w:rsidR="00BE6D23">
              <w:rPr>
                <w:noProof/>
                <w:webHidden/>
              </w:rPr>
            </w:r>
            <w:r w:rsidR="00BE6D23">
              <w:rPr>
                <w:noProof/>
                <w:webHidden/>
              </w:rPr>
              <w:fldChar w:fldCharType="separate"/>
            </w:r>
            <w:r w:rsidR="009D43F6">
              <w:rPr>
                <w:noProof/>
                <w:webHidden/>
              </w:rPr>
              <w:t>8</w:t>
            </w:r>
            <w:r w:rsidR="00BE6D23">
              <w:rPr>
                <w:noProof/>
                <w:webHidden/>
              </w:rPr>
              <w:fldChar w:fldCharType="end"/>
            </w:r>
          </w:hyperlink>
        </w:p>
        <w:p w14:paraId="4463E34C" w14:textId="38E36E49" w:rsidR="00BE6D23" w:rsidRDefault="00747762">
          <w:pPr>
            <w:pStyle w:val="TOC3"/>
            <w:tabs>
              <w:tab w:val="right" w:leader="dot" w:pos="9061"/>
            </w:tabs>
            <w:rPr>
              <w:rFonts w:asciiTheme="minorHAnsi" w:eastAsiaTheme="minorEastAsia" w:hAnsiTheme="minorHAnsi"/>
              <w:noProof/>
              <w:sz w:val="24"/>
            </w:rPr>
          </w:pPr>
          <w:hyperlink w:anchor="_Toc169731651" w:history="1">
            <w:r w:rsidR="00BE6D23" w:rsidRPr="001F2791">
              <w:rPr>
                <w:rStyle w:val="Hyperlink"/>
                <w:noProof/>
              </w:rPr>
              <w:t>2.2.2. Về FAME: Fast Attribute-based Message Encryption</w:t>
            </w:r>
            <w:r w:rsidR="00BE6D23">
              <w:rPr>
                <w:noProof/>
                <w:webHidden/>
              </w:rPr>
              <w:tab/>
            </w:r>
            <w:r w:rsidR="00BE6D23">
              <w:rPr>
                <w:noProof/>
                <w:webHidden/>
              </w:rPr>
              <w:fldChar w:fldCharType="begin"/>
            </w:r>
            <w:r w:rsidR="00BE6D23">
              <w:rPr>
                <w:noProof/>
                <w:webHidden/>
              </w:rPr>
              <w:instrText xml:space="preserve"> PAGEREF _Toc169731651 \h </w:instrText>
            </w:r>
            <w:r w:rsidR="00BE6D23">
              <w:rPr>
                <w:noProof/>
                <w:webHidden/>
              </w:rPr>
            </w:r>
            <w:r w:rsidR="00BE6D23">
              <w:rPr>
                <w:noProof/>
                <w:webHidden/>
              </w:rPr>
              <w:fldChar w:fldCharType="separate"/>
            </w:r>
            <w:r w:rsidR="009D43F6">
              <w:rPr>
                <w:noProof/>
                <w:webHidden/>
              </w:rPr>
              <w:t>9</w:t>
            </w:r>
            <w:r w:rsidR="00BE6D23">
              <w:rPr>
                <w:noProof/>
                <w:webHidden/>
              </w:rPr>
              <w:fldChar w:fldCharType="end"/>
            </w:r>
          </w:hyperlink>
        </w:p>
        <w:p w14:paraId="4713B32D" w14:textId="1EA5050E" w:rsidR="00BE6D23" w:rsidRDefault="00747762">
          <w:pPr>
            <w:pStyle w:val="TOC3"/>
            <w:tabs>
              <w:tab w:val="right" w:leader="dot" w:pos="9061"/>
            </w:tabs>
            <w:rPr>
              <w:rFonts w:asciiTheme="minorHAnsi" w:eastAsiaTheme="minorEastAsia" w:hAnsiTheme="minorHAnsi"/>
              <w:noProof/>
              <w:sz w:val="24"/>
            </w:rPr>
          </w:pPr>
          <w:hyperlink w:anchor="_Toc169731652" w:history="1">
            <w:r w:rsidR="00BE6D23" w:rsidRPr="001F2791">
              <w:rPr>
                <w:rStyle w:val="Hyperlink"/>
                <w:noProof/>
              </w:rPr>
              <w:t>2.2.3. Minh hoạ thuật toán</w:t>
            </w:r>
            <w:r w:rsidR="00BE6D23">
              <w:rPr>
                <w:noProof/>
                <w:webHidden/>
              </w:rPr>
              <w:tab/>
            </w:r>
            <w:r w:rsidR="00BE6D23">
              <w:rPr>
                <w:noProof/>
                <w:webHidden/>
              </w:rPr>
              <w:fldChar w:fldCharType="begin"/>
            </w:r>
            <w:r w:rsidR="00BE6D23">
              <w:rPr>
                <w:noProof/>
                <w:webHidden/>
              </w:rPr>
              <w:instrText xml:space="preserve"> PAGEREF _Toc169731652 \h </w:instrText>
            </w:r>
            <w:r w:rsidR="00BE6D23">
              <w:rPr>
                <w:noProof/>
                <w:webHidden/>
              </w:rPr>
            </w:r>
            <w:r w:rsidR="00BE6D23">
              <w:rPr>
                <w:noProof/>
                <w:webHidden/>
              </w:rPr>
              <w:fldChar w:fldCharType="separate"/>
            </w:r>
            <w:r w:rsidR="009D43F6">
              <w:rPr>
                <w:noProof/>
                <w:webHidden/>
              </w:rPr>
              <w:t>10</w:t>
            </w:r>
            <w:r w:rsidR="00BE6D23">
              <w:rPr>
                <w:noProof/>
                <w:webHidden/>
              </w:rPr>
              <w:fldChar w:fldCharType="end"/>
            </w:r>
          </w:hyperlink>
        </w:p>
        <w:p w14:paraId="59CD93A5" w14:textId="428ABDC9" w:rsidR="00BE6D23" w:rsidRDefault="00747762">
          <w:pPr>
            <w:pStyle w:val="TOC2"/>
            <w:rPr>
              <w:rFonts w:asciiTheme="minorHAnsi" w:eastAsiaTheme="minorEastAsia" w:hAnsiTheme="minorHAnsi"/>
              <w:b w:val="0"/>
              <w:bCs w:val="0"/>
              <w:sz w:val="24"/>
            </w:rPr>
          </w:pPr>
          <w:hyperlink w:anchor="_Toc169731653" w:history="1">
            <w:r w:rsidR="00BE6D23" w:rsidRPr="001F2791">
              <w:rPr>
                <w:rStyle w:val="Hyperlink"/>
              </w:rPr>
              <w:t>2.3. ABAC (Attribute-Based Access Control)</w:t>
            </w:r>
            <w:r w:rsidR="00BE6D23">
              <w:rPr>
                <w:webHidden/>
              </w:rPr>
              <w:tab/>
            </w:r>
            <w:r w:rsidR="00BE6D23">
              <w:rPr>
                <w:webHidden/>
              </w:rPr>
              <w:fldChar w:fldCharType="begin"/>
            </w:r>
            <w:r w:rsidR="00BE6D23">
              <w:rPr>
                <w:webHidden/>
              </w:rPr>
              <w:instrText xml:space="preserve"> PAGEREF _Toc169731653 \h </w:instrText>
            </w:r>
            <w:r w:rsidR="00BE6D23">
              <w:rPr>
                <w:webHidden/>
              </w:rPr>
            </w:r>
            <w:r w:rsidR="00BE6D23">
              <w:rPr>
                <w:webHidden/>
              </w:rPr>
              <w:fldChar w:fldCharType="separate"/>
            </w:r>
            <w:r w:rsidR="009D43F6">
              <w:rPr>
                <w:webHidden/>
              </w:rPr>
              <w:t>13</w:t>
            </w:r>
            <w:r w:rsidR="00BE6D23">
              <w:rPr>
                <w:webHidden/>
              </w:rPr>
              <w:fldChar w:fldCharType="end"/>
            </w:r>
          </w:hyperlink>
        </w:p>
        <w:p w14:paraId="3EA61A07" w14:textId="08597A62" w:rsidR="00BE6D23" w:rsidRDefault="00747762">
          <w:pPr>
            <w:pStyle w:val="TOC3"/>
            <w:tabs>
              <w:tab w:val="right" w:leader="dot" w:pos="9061"/>
            </w:tabs>
            <w:rPr>
              <w:rFonts w:asciiTheme="minorHAnsi" w:eastAsiaTheme="minorEastAsia" w:hAnsiTheme="minorHAnsi"/>
              <w:noProof/>
              <w:sz w:val="24"/>
            </w:rPr>
          </w:pPr>
          <w:hyperlink w:anchor="_Toc169731654" w:history="1">
            <w:r w:rsidR="00BE6D23" w:rsidRPr="001F2791">
              <w:rPr>
                <w:rStyle w:val="Hyperlink"/>
                <w:noProof/>
                <w:lang w:val="vi-VN"/>
              </w:rPr>
              <w:t>2.3.1. Xác định các thuộc tính</w:t>
            </w:r>
            <w:r w:rsidR="00BE6D23">
              <w:rPr>
                <w:noProof/>
                <w:webHidden/>
              </w:rPr>
              <w:tab/>
            </w:r>
            <w:r w:rsidR="00BE6D23">
              <w:rPr>
                <w:noProof/>
                <w:webHidden/>
              </w:rPr>
              <w:fldChar w:fldCharType="begin"/>
            </w:r>
            <w:r w:rsidR="00BE6D23">
              <w:rPr>
                <w:noProof/>
                <w:webHidden/>
              </w:rPr>
              <w:instrText xml:space="preserve"> PAGEREF _Toc169731654 \h </w:instrText>
            </w:r>
            <w:r w:rsidR="00BE6D23">
              <w:rPr>
                <w:noProof/>
                <w:webHidden/>
              </w:rPr>
            </w:r>
            <w:r w:rsidR="00BE6D23">
              <w:rPr>
                <w:noProof/>
                <w:webHidden/>
              </w:rPr>
              <w:fldChar w:fldCharType="separate"/>
            </w:r>
            <w:r w:rsidR="009D43F6">
              <w:rPr>
                <w:noProof/>
                <w:webHidden/>
              </w:rPr>
              <w:t>13</w:t>
            </w:r>
            <w:r w:rsidR="00BE6D23">
              <w:rPr>
                <w:noProof/>
                <w:webHidden/>
              </w:rPr>
              <w:fldChar w:fldCharType="end"/>
            </w:r>
          </w:hyperlink>
        </w:p>
        <w:p w14:paraId="05414667" w14:textId="2A7755E0" w:rsidR="00BE6D23" w:rsidRDefault="00747762">
          <w:pPr>
            <w:pStyle w:val="TOC3"/>
            <w:tabs>
              <w:tab w:val="right" w:leader="dot" w:pos="9061"/>
            </w:tabs>
            <w:rPr>
              <w:rFonts w:asciiTheme="minorHAnsi" w:eastAsiaTheme="minorEastAsia" w:hAnsiTheme="minorHAnsi"/>
              <w:noProof/>
              <w:sz w:val="24"/>
            </w:rPr>
          </w:pPr>
          <w:hyperlink w:anchor="_Toc169731655" w:history="1">
            <w:r w:rsidR="00BE6D23" w:rsidRPr="001F2791">
              <w:rPr>
                <w:rStyle w:val="Hyperlink"/>
                <w:noProof/>
                <w:lang w:val="vi-VN"/>
              </w:rPr>
              <w:t>2.3.2. Xác định các chính sách</w:t>
            </w:r>
            <w:r w:rsidR="00BE6D23">
              <w:rPr>
                <w:noProof/>
                <w:webHidden/>
              </w:rPr>
              <w:tab/>
            </w:r>
            <w:r w:rsidR="00BE6D23">
              <w:rPr>
                <w:noProof/>
                <w:webHidden/>
              </w:rPr>
              <w:fldChar w:fldCharType="begin"/>
            </w:r>
            <w:r w:rsidR="00BE6D23">
              <w:rPr>
                <w:noProof/>
                <w:webHidden/>
              </w:rPr>
              <w:instrText xml:space="preserve"> PAGEREF _Toc169731655 \h </w:instrText>
            </w:r>
            <w:r w:rsidR="00BE6D23">
              <w:rPr>
                <w:noProof/>
                <w:webHidden/>
              </w:rPr>
            </w:r>
            <w:r w:rsidR="00BE6D23">
              <w:rPr>
                <w:noProof/>
                <w:webHidden/>
              </w:rPr>
              <w:fldChar w:fldCharType="separate"/>
            </w:r>
            <w:r w:rsidR="009D43F6">
              <w:rPr>
                <w:noProof/>
                <w:webHidden/>
              </w:rPr>
              <w:t>13</w:t>
            </w:r>
            <w:r w:rsidR="00BE6D23">
              <w:rPr>
                <w:noProof/>
                <w:webHidden/>
              </w:rPr>
              <w:fldChar w:fldCharType="end"/>
            </w:r>
          </w:hyperlink>
        </w:p>
        <w:p w14:paraId="34369850" w14:textId="396F40DD" w:rsidR="00BE6D23" w:rsidRDefault="00747762">
          <w:pPr>
            <w:pStyle w:val="TOC3"/>
            <w:tabs>
              <w:tab w:val="right" w:leader="dot" w:pos="9061"/>
            </w:tabs>
            <w:rPr>
              <w:rFonts w:asciiTheme="minorHAnsi" w:eastAsiaTheme="minorEastAsia" w:hAnsiTheme="minorHAnsi"/>
              <w:noProof/>
              <w:sz w:val="24"/>
            </w:rPr>
          </w:pPr>
          <w:hyperlink w:anchor="_Toc169731656" w:history="1">
            <w:r w:rsidR="00BE6D23" w:rsidRPr="001F2791">
              <w:rPr>
                <w:rStyle w:val="Hyperlink"/>
                <w:noProof/>
                <w:lang w:val="vi-VN"/>
              </w:rPr>
              <w:t>2.3.3. Thi hành chính sách</w:t>
            </w:r>
            <w:r w:rsidR="00BE6D23">
              <w:rPr>
                <w:noProof/>
                <w:webHidden/>
              </w:rPr>
              <w:tab/>
            </w:r>
            <w:r w:rsidR="00BE6D23">
              <w:rPr>
                <w:noProof/>
                <w:webHidden/>
              </w:rPr>
              <w:fldChar w:fldCharType="begin"/>
            </w:r>
            <w:r w:rsidR="00BE6D23">
              <w:rPr>
                <w:noProof/>
                <w:webHidden/>
              </w:rPr>
              <w:instrText xml:space="preserve"> PAGEREF _Toc169731656 \h </w:instrText>
            </w:r>
            <w:r w:rsidR="00BE6D23">
              <w:rPr>
                <w:noProof/>
                <w:webHidden/>
              </w:rPr>
            </w:r>
            <w:r w:rsidR="00BE6D23">
              <w:rPr>
                <w:noProof/>
                <w:webHidden/>
              </w:rPr>
              <w:fldChar w:fldCharType="separate"/>
            </w:r>
            <w:r w:rsidR="009D43F6">
              <w:rPr>
                <w:noProof/>
                <w:webHidden/>
              </w:rPr>
              <w:t>13</w:t>
            </w:r>
            <w:r w:rsidR="00BE6D23">
              <w:rPr>
                <w:noProof/>
                <w:webHidden/>
              </w:rPr>
              <w:fldChar w:fldCharType="end"/>
            </w:r>
          </w:hyperlink>
        </w:p>
        <w:p w14:paraId="2D7E0610" w14:textId="45E94F6C" w:rsidR="00BE6D23" w:rsidRDefault="00747762">
          <w:pPr>
            <w:pStyle w:val="TOC1"/>
            <w:rPr>
              <w:rFonts w:asciiTheme="minorHAnsi" w:eastAsiaTheme="minorEastAsia" w:hAnsiTheme="minorHAnsi"/>
              <w:b w:val="0"/>
              <w:bCs w:val="0"/>
              <w:sz w:val="24"/>
            </w:rPr>
          </w:pPr>
          <w:hyperlink w:anchor="_Toc169731657" w:history="1">
            <w:r w:rsidR="00BE6D23" w:rsidRPr="001F2791">
              <w:rPr>
                <w:rStyle w:val="Hyperlink"/>
              </w:rPr>
              <w:t>CHƯƠNG 3. TÀI NGUYÊN CỦA MÔ HÌNH</w:t>
            </w:r>
            <w:r w:rsidR="00BE6D23">
              <w:rPr>
                <w:webHidden/>
              </w:rPr>
              <w:tab/>
            </w:r>
            <w:r w:rsidR="00BE6D23">
              <w:rPr>
                <w:webHidden/>
              </w:rPr>
              <w:fldChar w:fldCharType="begin"/>
            </w:r>
            <w:r w:rsidR="00BE6D23">
              <w:rPr>
                <w:webHidden/>
              </w:rPr>
              <w:instrText xml:space="preserve"> PAGEREF _Toc169731657 \h </w:instrText>
            </w:r>
            <w:r w:rsidR="00BE6D23">
              <w:rPr>
                <w:webHidden/>
              </w:rPr>
            </w:r>
            <w:r w:rsidR="00BE6D23">
              <w:rPr>
                <w:webHidden/>
              </w:rPr>
              <w:fldChar w:fldCharType="separate"/>
            </w:r>
            <w:r w:rsidR="009D43F6">
              <w:rPr>
                <w:webHidden/>
              </w:rPr>
              <w:t>15</w:t>
            </w:r>
            <w:r w:rsidR="00BE6D23">
              <w:rPr>
                <w:webHidden/>
              </w:rPr>
              <w:fldChar w:fldCharType="end"/>
            </w:r>
          </w:hyperlink>
        </w:p>
        <w:p w14:paraId="56BB54D9" w14:textId="56A80B44" w:rsidR="00BE6D23" w:rsidRDefault="00747762">
          <w:pPr>
            <w:pStyle w:val="TOC2"/>
            <w:rPr>
              <w:rFonts w:asciiTheme="minorHAnsi" w:eastAsiaTheme="minorEastAsia" w:hAnsiTheme="minorHAnsi"/>
              <w:b w:val="0"/>
              <w:bCs w:val="0"/>
              <w:sz w:val="24"/>
            </w:rPr>
          </w:pPr>
          <w:hyperlink w:anchor="_Toc169731658" w:history="1">
            <w:r w:rsidR="00BE6D23" w:rsidRPr="001F2791">
              <w:rPr>
                <w:rStyle w:val="Hyperlink"/>
              </w:rPr>
              <w:t>3.1. Công cụ và tài nguyên</w:t>
            </w:r>
            <w:r w:rsidR="00BE6D23">
              <w:rPr>
                <w:webHidden/>
              </w:rPr>
              <w:tab/>
            </w:r>
            <w:r w:rsidR="00BE6D23">
              <w:rPr>
                <w:webHidden/>
              </w:rPr>
              <w:fldChar w:fldCharType="begin"/>
            </w:r>
            <w:r w:rsidR="00BE6D23">
              <w:rPr>
                <w:webHidden/>
              </w:rPr>
              <w:instrText xml:space="preserve"> PAGEREF _Toc169731658 \h </w:instrText>
            </w:r>
            <w:r w:rsidR="00BE6D23">
              <w:rPr>
                <w:webHidden/>
              </w:rPr>
            </w:r>
            <w:r w:rsidR="00BE6D23">
              <w:rPr>
                <w:webHidden/>
              </w:rPr>
              <w:fldChar w:fldCharType="separate"/>
            </w:r>
            <w:r w:rsidR="009D43F6">
              <w:rPr>
                <w:webHidden/>
              </w:rPr>
              <w:t>15</w:t>
            </w:r>
            <w:r w:rsidR="00BE6D23">
              <w:rPr>
                <w:webHidden/>
              </w:rPr>
              <w:fldChar w:fldCharType="end"/>
            </w:r>
          </w:hyperlink>
        </w:p>
        <w:p w14:paraId="6BB2FC25" w14:textId="2E0E9F88" w:rsidR="00BE6D23" w:rsidRDefault="00747762">
          <w:pPr>
            <w:pStyle w:val="TOC3"/>
            <w:tabs>
              <w:tab w:val="right" w:leader="dot" w:pos="9061"/>
            </w:tabs>
            <w:rPr>
              <w:rFonts w:asciiTheme="minorHAnsi" w:eastAsiaTheme="minorEastAsia" w:hAnsiTheme="minorHAnsi"/>
              <w:noProof/>
              <w:sz w:val="24"/>
            </w:rPr>
          </w:pPr>
          <w:hyperlink w:anchor="_Toc169731659" w:history="1">
            <w:r w:rsidR="00BE6D23" w:rsidRPr="001F2791">
              <w:rPr>
                <w:rStyle w:val="Hyperlink"/>
                <w:noProof/>
                <w:lang w:val="vi-VN"/>
              </w:rPr>
              <w:t>3.1.1. Ngôn ngữ lập trình Python 3.10.11</w:t>
            </w:r>
            <w:r w:rsidR="00BE6D23">
              <w:rPr>
                <w:noProof/>
                <w:webHidden/>
              </w:rPr>
              <w:tab/>
            </w:r>
            <w:r w:rsidR="00BE6D23">
              <w:rPr>
                <w:noProof/>
                <w:webHidden/>
              </w:rPr>
              <w:fldChar w:fldCharType="begin"/>
            </w:r>
            <w:r w:rsidR="00BE6D23">
              <w:rPr>
                <w:noProof/>
                <w:webHidden/>
              </w:rPr>
              <w:instrText xml:space="preserve"> PAGEREF _Toc169731659 \h </w:instrText>
            </w:r>
            <w:r w:rsidR="00BE6D23">
              <w:rPr>
                <w:noProof/>
                <w:webHidden/>
              </w:rPr>
            </w:r>
            <w:r w:rsidR="00BE6D23">
              <w:rPr>
                <w:noProof/>
                <w:webHidden/>
              </w:rPr>
              <w:fldChar w:fldCharType="separate"/>
            </w:r>
            <w:r w:rsidR="009D43F6">
              <w:rPr>
                <w:noProof/>
                <w:webHidden/>
              </w:rPr>
              <w:t>15</w:t>
            </w:r>
            <w:r w:rsidR="00BE6D23">
              <w:rPr>
                <w:noProof/>
                <w:webHidden/>
              </w:rPr>
              <w:fldChar w:fldCharType="end"/>
            </w:r>
          </w:hyperlink>
        </w:p>
        <w:p w14:paraId="4C80062F" w14:textId="76E03590" w:rsidR="00BE6D23" w:rsidRDefault="00747762">
          <w:pPr>
            <w:pStyle w:val="TOC3"/>
            <w:tabs>
              <w:tab w:val="right" w:leader="dot" w:pos="9061"/>
            </w:tabs>
            <w:rPr>
              <w:rFonts w:asciiTheme="minorHAnsi" w:eastAsiaTheme="minorEastAsia" w:hAnsiTheme="minorHAnsi"/>
              <w:noProof/>
              <w:sz w:val="24"/>
            </w:rPr>
          </w:pPr>
          <w:hyperlink w:anchor="_Toc169731660" w:history="1">
            <w:r w:rsidR="00BE6D23" w:rsidRPr="001F2791">
              <w:rPr>
                <w:rStyle w:val="Hyperlink"/>
                <w:noProof/>
              </w:rPr>
              <w:t>3.1.2. Môi trường triển khai</w:t>
            </w:r>
            <w:r w:rsidR="00BE6D23">
              <w:rPr>
                <w:noProof/>
                <w:webHidden/>
              </w:rPr>
              <w:tab/>
            </w:r>
            <w:r w:rsidR="00BE6D23">
              <w:rPr>
                <w:noProof/>
                <w:webHidden/>
              </w:rPr>
              <w:fldChar w:fldCharType="begin"/>
            </w:r>
            <w:r w:rsidR="00BE6D23">
              <w:rPr>
                <w:noProof/>
                <w:webHidden/>
              </w:rPr>
              <w:instrText xml:space="preserve"> PAGEREF _Toc169731660 \h </w:instrText>
            </w:r>
            <w:r w:rsidR="00BE6D23">
              <w:rPr>
                <w:noProof/>
                <w:webHidden/>
              </w:rPr>
            </w:r>
            <w:r w:rsidR="00BE6D23">
              <w:rPr>
                <w:noProof/>
                <w:webHidden/>
              </w:rPr>
              <w:fldChar w:fldCharType="separate"/>
            </w:r>
            <w:r w:rsidR="009D43F6">
              <w:rPr>
                <w:noProof/>
                <w:webHidden/>
              </w:rPr>
              <w:t>15</w:t>
            </w:r>
            <w:r w:rsidR="00BE6D23">
              <w:rPr>
                <w:noProof/>
                <w:webHidden/>
              </w:rPr>
              <w:fldChar w:fldCharType="end"/>
            </w:r>
          </w:hyperlink>
        </w:p>
        <w:p w14:paraId="667A24E5" w14:textId="7D357B44" w:rsidR="00BE6D23" w:rsidRDefault="00747762">
          <w:pPr>
            <w:pStyle w:val="TOC3"/>
            <w:tabs>
              <w:tab w:val="right" w:leader="dot" w:pos="9061"/>
            </w:tabs>
            <w:rPr>
              <w:rFonts w:asciiTheme="minorHAnsi" w:eastAsiaTheme="minorEastAsia" w:hAnsiTheme="minorHAnsi"/>
              <w:noProof/>
              <w:sz w:val="24"/>
            </w:rPr>
          </w:pPr>
          <w:hyperlink w:anchor="_Toc169731661" w:history="1">
            <w:r w:rsidR="00BE6D23" w:rsidRPr="001F2791">
              <w:rPr>
                <w:rStyle w:val="Hyperlink"/>
                <w:noProof/>
                <w:lang w:val="vi-VN"/>
              </w:rPr>
              <w:t>3.1.3. Thư viện hỗ trợ</w:t>
            </w:r>
            <w:r w:rsidR="00BE6D23">
              <w:rPr>
                <w:noProof/>
                <w:webHidden/>
              </w:rPr>
              <w:tab/>
            </w:r>
            <w:r w:rsidR="00BE6D23">
              <w:rPr>
                <w:noProof/>
                <w:webHidden/>
              </w:rPr>
              <w:fldChar w:fldCharType="begin"/>
            </w:r>
            <w:r w:rsidR="00BE6D23">
              <w:rPr>
                <w:noProof/>
                <w:webHidden/>
              </w:rPr>
              <w:instrText xml:space="preserve"> PAGEREF _Toc169731661 \h </w:instrText>
            </w:r>
            <w:r w:rsidR="00BE6D23">
              <w:rPr>
                <w:noProof/>
                <w:webHidden/>
              </w:rPr>
            </w:r>
            <w:r w:rsidR="00BE6D23">
              <w:rPr>
                <w:noProof/>
                <w:webHidden/>
              </w:rPr>
              <w:fldChar w:fldCharType="separate"/>
            </w:r>
            <w:r w:rsidR="009D43F6">
              <w:rPr>
                <w:noProof/>
                <w:webHidden/>
              </w:rPr>
              <w:t>15</w:t>
            </w:r>
            <w:r w:rsidR="00BE6D23">
              <w:rPr>
                <w:noProof/>
                <w:webHidden/>
              </w:rPr>
              <w:fldChar w:fldCharType="end"/>
            </w:r>
          </w:hyperlink>
        </w:p>
        <w:p w14:paraId="76E64DA3" w14:textId="757FA278" w:rsidR="00BE6D23" w:rsidRDefault="00747762">
          <w:pPr>
            <w:pStyle w:val="TOC3"/>
            <w:tabs>
              <w:tab w:val="right" w:leader="dot" w:pos="9061"/>
            </w:tabs>
            <w:rPr>
              <w:rFonts w:asciiTheme="minorHAnsi" w:eastAsiaTheme="minorEastAsia" w:hAnsiTheme="minorHAnsi"/>
              <w:noProof/>
              <w:sz w:val="24"/>
            </w:rPr>
          </w:pPr>
          <w:hyperlink w:anchor="_Toc169731662" w:history="1">
            <w:r w:rsidR="00BE6D23" w:rsidRPr="001F2791">
              <w:rPr>
                <w:rStyle w:val="Hyperlink"/>
                <w:noProof/>
                <w:lang w:val="vi-VN"/>
              </w:rPr>
              <w:t>3.1.4. Cơ sở dữ liệu</w:t>
            </w:r>
            <w:r w:rsidR="00BE6D23">
              <w:rPr>
                <w:noProof/>
                <w:webHidden/>
              </w:rPr>
              <w:tab/>
            </w:r>
            <w:r w:rsidR="00BE6D23">
              <w:rPr>
                <w:noProof/>
                <w:webHidden/>
              </w:rPr>
              <w:fldChar w:fldCharType="begin"/>
            </w:r>
            <w:r w:rsidR="00BE6D23">
              <w:rPr>
                <w:noProof/>
                <w:webHidden/>
              </w:rPr>
              <w:instrText xml:space="preserve"> PAGEREF _Toc169731662 \h </w:instrText>
            </w:r>
            <w:r w:rsidR="00BE6D23">
              <w:rPr>
                <w:noProof/>
                <w:webHidden/>
              </w:rPr>
            </w:r>
            <w:r w:rsidR="00BE6D23">
              <w:rPr>
                <w:noProof/>
                <w:webHidden/>
              </w:rPr>
              <w:fldChar w:fldCharType="separate"/>
            </w:r>
            <w:r w:rsidR="009D43F6">
              <w:rPr>
                <w:noProof/>
                <w:webHidden/>
              </w:rPr>
              <w:t>18</w:t>
            </w:r>
            <w:r w:rsidR="00BE6D23">
              <w:rPr>
                <w:noProof/>
                <w:webHidden/>
              </w:rPr>
              <w:fldChar w:fldCharType="end"/>
            </w:r>
          </w:hyperlink>
        </w:p>
        <w:p w14:paraId="7C3D6E5B" w14:textId="65EC828B" w:rsidR="00BE6D23" w:rsidRDefault="00747762">
          <w:pPr>
            <w:pStyle w:val="TOC2"/>
            <w:rPr>
              <w:rFonts w:asciiTheme="minorHAnsi" w:eastAsiaTheme="minorEastAsia" w:hAnsiTheme="minorHAnsi"/>
              <w:b w:val="0"/>
              <w:bCs w:val="0"/>
              <w:sz w:val="24"/>
            </w:rPr>
          </w:pPr>
          <w:hyperlink w:anchor="_Toc169731663" w:history="1">
            <w:r w:rsidR="00BE6D23" w:rsidRPr="001F2791">
              <w:rPr>
                <w:rStyle w:val="Hyperlink"/>
              </w:rPr>
              <w:t>3.2. Kiến trúc hệ thống</w:t>
            </w:r>
            <w:r w:rsidR="00BE6D23">
              <w:rPr>
                <w:webHidden/>
              </w:rPr>
              <w:tab/>
            </w:r>
            <w:r w:rsidR="00BE6D23">
              <w:rPr>
                <w:webHidden/>
              </w:rPr>
              <w:fldChar w:fldCharType="begin"/>
            </w:r>
            <w:r w:rsidR="00BE6D23">
              <w:rPr>
                <w:webHidden/>
              </w:rPr>
              <w:instrText xml:space="preserve"> PAGEREF _Toc169731663 \h </w:instrText>
            </w:r>
            <w:r w:rsidR="00BE6D23">
              <w:rPr>
                <w:webHidden/>
              </w:rPr>
            </w:r>
            <w:r w:rsidR="00BE6D23">
              <w:rPr>
                <w:webHidden/>
              </w:rPr>
              <w:fldChar w:fldCharType="separate"/>
            </w:r>
            <w:r w:rsidR="009D43F6">
              <w:rPr>
                <w:webHidden/>
              </w:rPr>
              <w:t>19</w:t>
            </w:r>
            <w:r w:rsidR="00BE6D23">
              <w:rPr>
                <w:webHidden/>
              </w:rPr>
              <w:fldChar w:fldCharType="end"/>
            </w:r>
          </w:hyperlink>
        </w:p>
        <w:p w14:paraId="5BBF9AE8" w14:textId="1C4DDDEF" w:rsidR="00BE6D23" w:rsidRDefault="00747762">
          <w:pPr>
            <w:pStyle w:val="TOC3"/>
            <w:tabs>
              <w:tab w:val="right" w:leader="dot" w:pos="9061"/>
            </w:tabs>
            <w:rPr>
              <w:rFonts w:asciiTheme="minorHAnsi" w:eastAsiaTheme="minorEastAsia" w:hAnsiTheme="minorHAnsi"/>
              <w:noProof/>
              <w:sz w:val="24"/>
            </w:rPr>
          </w:pPr>
          <w:hyperlink w:anchor="_Toc169731664" w:history="1">
            <w:r w:rsidR="00BE6D23" w:rsidRPr="001F2791">
              <w:rPr>
                <w:rStyle w:val="Hyperlink"/>
                <w:noProof/>
                <w:lang w:val="vi-VN"/>
              </w:rPr>
              <w:t>3.2.1. Tổng quan kiến trúc hệ thống</w:t>
            </w:r>
            <w:r w:rsidR="00BE6D23">
              <w:rPr>
                <w:noProof/>
                <w:webHidden/>
              </w:rPr>
              <w:tab/>
            </w:r>
            <w:r w:rsidR="00BE6D23">
              <w:rPr>
                <w:noProof/>
                <w:webHidden/>
              </w:rPr>
              <w:fldChar w:fldCharType="begin"/>
            </w:r>
            <w:r w:rsidR="00BE6D23">
              <w:rPr>
                <w:noProof/>
                <w:webHidden/>
              </w:rPr>
              <w:instrText xml:space="preserve"> PAGEREF _Toc169731664 \h </w:instrText>
            </w:r>
            <w:r w:rsidR="00BE6D23">
              <w:rPr>
                <w:noProof/>
                <w:webHidden/>
              </w:rPr>
            </w:r>
            <w:r w:rsidR="00BE6D23">
              <w:rPr>
                <w:noProof/>
                <w:webHidden/>
              </w:rPr>
              <w:fldChar w:fldCharType="separate"/>
            </w:r>
            <w:r w:rsidR="009D43F6">
              <w:rPr>
                <w:noProof/>
                <w:webHidden/>
              </w:rPr>
              <w:t>19</w:t>
            </w:r>
            <w:r w:rsidR="00BE6D23">
              <w:rPr>
                <w:noProof/>
                <w:webHidden/>
              </w:rPr>
              <w:fldChar w:fldCharType="end"/>
            </w:r>
          </w:hyperlink>
        </w:p>
        <w:p w14:paraId="60A6AE3D" w14:textId="4B7B8807" w:rsidR="00BE6D23" w:rsidRDefault="00747762">
          <w:pPr>
            <w:pStyle w:val="TOC3"/>
            <w:tabs>
              <w:tab w:val="right" w:leader="dot" w:pos="9061"/>
            </w:tabs>
            <w:rPr>
              <w:rFonts w:asciiTheme="minorHAnsi" w:eastAsiaTheme="minorEastAsia" w:hAnsiTheme="minorHAnsi"/>
              <w:noProof/>
              <w:sz w:val="24"/>
            </w:rPr>
          </w:pPr>
          <w:hyperlink w:anchor="_Toc169731665" w:history="1">
            <w:r w:rsidR="00BE6D23" w:rsidRPr="001F2791">
              <w:rPr>
                <w:rStyle w:val="Hyperlink"/>
                <w:noProof/>
                <w:lang w:val="vi-VN"/>
              </w:rPr>
              <w:t>3.2.2. CA (Center of Authority):</w:t>
            </w:r>
            <w:r w:rsidR="00BE6D23">
              <w:rPr>
                <w:noProof/>
                <w:webHidden/>
              </w:rPr>
              <w:tab/>
            </w:r>
            <w:r w:rsidR="00BE6D23">
              <w:rPr>
                <w:noProof/>
                <w:webHidden/>
              </w:rPr>
              <w:fldChar w:fldCharType="begin"/>
            </w:r>
            <w:r w:rsidR="00BE6D23">
              <w:rPr>
                <w:noProof/>
                <w:webHidden/>
              </w:rPr>
              <w:instrText xml:space="preserve"> PAGEREF _Toc169731665 \h </w:instrText>
            </w:r>
            <w:r w:rsidR="00BE6D23">
              <w:rPr>
                <w:noProof/>
                <w:webHidden/>
              </w:rPr>
            </w:r>
            <w:r w:rsidR="00BE6D23">
              <w:rPr>
                <w:noProof/>
                <w:webHidden/>
              </w:rPr>
              <w:fldChar w:fldCharType="separate"/>
            </w:r>
            <w:r w:rsidR="009D43F6">
              <w:rPr>
                <w:noProof/>
                <w:webHidden/>
              </w:rPr>
              <w:t>19</w:t>
            </w:r>
            <w:r w:rsidR="00BE6D23">
              <w:rPr>
                <w:noProof/>
                <w:webHidden/>
              </w:rPr>
              <w:fldChar w:fldCharType="end"/>
            </w:r>
          </w:hyperlink>
        </w:p>
        <w:p w14:paraId="757752F1" w14:textId="6E4A5BED" w:rsidR="00BE6D23" w:rsidRDefault="00747762">
          <w:pPr>
            <w:pStyle w:val="TOC1"/>
            <w:rPr>
              <w:rFonts w:asciiTheme="minorHAnsi" w:eastAsiaTheme="minorEastAsia" w:hAnsiTheme="minorHAnsi"/>
              <w:b w:val="0"/>
              <w:bCs w:val="0"/>
              <w:sz w:val="24"/>
            </w:rPr>
          </w:pPr>
          <w:hyperlink w:anchor="_Toc169731666" w:history="1">
            <w:r w:rsidR="00BE6D23" w:rsidRPr="001F2791">
              <w:rPr>
                <w:rStyle w:val="Hyperlink"/>
              </w:rPr>
              <w:t>CHƯƠNG 4.  TRIỂN KHAI</w:t>
            </w:r>
            <w:r w:rsidR="00BE6D23">
              <w:rPr>
                <w:webHidden/>
              </w:rPr>
              <w:tab/>
            </w:r>
            <w:r w:rsidR="00BE6D23">
              <w:rPr>
                <w:webHidden/>
              </w:rPr>
              <w:fldChar w:fldCharType="begin"/>
            </w:r>
            <w:r w:rsidR="00BE6D23">
              <w:rPr>
                <w:webHidden/>
              </w:rPr>
              <w:instrText xml:space="preserve"> PAGEREF _Toc169731666 \h </w:instrText>
            </w:r>
            <w:r w:rsidR="00BE6D23">
              <w:rPr>
                <w:webHidden/>
              </w:rPr>
            </w:r>
            <w:r w:rsidR="00BE6D23">
              <w:rPr>
                <w:webHidden/>
              </w:rPr>
              <w:fldChar w:fldCharType="separate"/>
            </w:r>
            <w:r w:rsidR="009D43F6">
              <w:rPr>
                <w:webHidden/>
              </w:rPr>
              <w:t>22</w:t>
            </w:r>
            <w:r w:rsidR="00BE6D23">
              <w:rPr>
                <w:webHidden/>
              </w:rPr>
              <w:fldChar w:fldCharType="end"/>
            </w:r>
          </w:hyperlink>
        </w:p>
        <w:p w14:paraId="7DB5E042" w14:textId="110C0C4B" w:rsidR="00BE6D23" w:rsidRDefault="00747762">
          <w:pPr>
            <w:pStyle w:val="TOC2"/>
            <w:rPr>
              <w:rFonts w:asciiTheme="minorHAnsi" w:eastAsiaTheme="minorEastAsia" w:hAnsiTheme="minorHAnsi"/>
              <w:b w:val="0"/>
              <w:bCs w:val="0"/>
              <w:sz w:val="24"/>
            </w:rPr>
          </w:pPr>
          <w:hyperlink w:anchor="_Toc169731667" w:history="1">
            <w:r w:rsidR="00BE6D23" w:rsidRPr="001F2791">
              <w:rPr>
                <w:rStyle w:val="Hyperlink"/>
              </w:rPr>
              <w:t>4.1. Kịch bản triển khai</w:t>
            </w:r>
            <w:r w:rsidR="00BE6D23">
              <w:rPr>
                <w:webHidden/>
              </w:rPr>
              <w:tab/>
            </w:r>
            <w:r w:rsidR="00BE6D23">
              <w:rPr>
                <w:webHidden/>
              </w:rPr>
              <w:fldChar w:fldCharType="begin"/>
            </w:r>
            <w:r w:rsidR="00BE6D23">
              <w:rPr>
                <w:webHidden/>
              </w:rPr>
              <w:instrText xml:space="preserve"> PAGEREF _Toc169731667 \h </w:instrText>
            </w:r>
            <w:r w:rsidR="00BE6D23">
              <w:rPr>
                <w:webHidden/>
              </w:rPr>
            </w:r>
            <w:r w:rsidR="00BE6D23">
              <w:rPr>
                <w:webHidden/>
              </w:rPr>
              <w:fldChar w:fldCharType="separate"/>
            </w:r>
            <w:r w:rsidR="009D43F6">
              <w:rPr>
                <w:webHidden/>
              </w:rPr>
              <w:t>22</w:t>
            </w:r>
            <w:r w:rsidR="00BE6D23">
              <w:rPr>
                <w:webHidden/>
              </w:rPr>
              <w:fldChar w:fldCharType="end"/>
            </w:r>
          </w:hyperlink>
        </w:p>
        <w:p w14:paraId="456935CB" w14:textId="3C7B7EFE" w:rsidR="00BE6D23" w:rsidRDefault="00747762">
          <w:pPr>
            <w:pStyle w:val="TOC3"/>
            <w:tabs>
              <w:tab w:val="right" w:leader="dot" w:pos="9061"/>
            </w:tabs>
            <w:rPr>
              <w:rFonts w:asciiTheme="minorHAnsi" w:eastAsiaTheme="minorEastAsia" w:hAnsiTheme="minorHAnsi"/>
              <w:noProof/>
              <w:sz w:val="24"/>
            </w:rPr>
          </w:pPr>
          <w:hyperlink w:anchor="_Toc169731668" w:history="1">
            <w:r w:rsidR="00BE6D23" w:rsidRPr="001F2791">
              <w:rPr>
                <w:rStyle w:val="Hyperlink"/>
                <w:noProof/>
              </w:rPr>
              <w:t>4.1.1. Data Owners</w:t>
            </w:r>
            <w:r w:rsidR="00BE6D23">
              <w:rPr>
                <w:noProof/>
                <w:webHidden/>
              </w:rPr>
              <w:tab/>
            </w:r>
            <w:r w:rsidR="00BE6D23">
              <w:rPr>
                <w:noProof/>
                <w:webHidden/>
              </w:rPr>
              <w:fldChar w:fldCharType="begin"/>
            </w:r>
            <w:r w:rsidR="00BE6D23">
              <w:rPr>
                <w:noProof/>
                <w:webHidden/>
              </w:rPr>
              <w:instrText xml:space="preserve"> PAGEREF _Toc169731668 \h </w:instrText>
            </w:r>
            <w:r w:rsidR="00BE6D23">
              <w:rPr>
                <w:noProof/>
                <w:webHidden/>
              </w:rPr>
            </w:r>
            <w:r w:rsidR="00BE6D23">
              <w:rPr>
                <w:noProof/>
                <w:webHidden/>
              </w:rPr>
              <w:fldChar w:fldCharType="separate"/>
            </w:r>
            <w:r w:rsidR="009D43F6">
              <w:rPr>
                <w:noProof/>
                <w:webHidden/>
              </w:rPr>
              <w:t>22</w:t>
            </w:r>
            <w:r w:rsidR="00BE6D23">
              <w:rPr>
                <w:noProof/>
                <w:webHidden/>
              </w:rPr>
              <w:fldChar w:fldCharType="end"/>
            </w:r>
          </w:hyperlink>
        </w:p>
        <w:p w14:paraId="70418349" w14:textId="33095F95" w:rsidR="00BE6D23" w:rsidRDefault="00747762">
          <w:pPr>
            <w:pStyle w:val="TOC3"/>
            <w:tabs>
              <w:tab w:val="right" w:leader="dot" w:pos="9061"/>
            </w:tabs>
            <w:rPr>
              <w:rFonts w:asciiTheme="minorHAnsi" w:eastAsiaTheme="minorEastAsia" w:hAnsiTheme="minorHAnsi"/>
              <w:noProof/>
              <w:sz w:val="24"/>
            </w:rPr>
          </w:pPr>
          <w:hyperlink w:anchor="_Toc169731669" w:history="1">
            <w:r w:rsidR="00BE6D23" w:rsidRPr="001F2791">
              <w:rPr>
                <w:rStyle w:val="Hyperlink"/>
                <w:noProof/>
                <w:lang w:val="vi-VN"/>
              </w:rPr>
              <w:t>4.1.2. Data Users</w:t>
            </w:r>
            <w:r w:rsidR="00BE6D23">
              <w:rPr>
                <w:noProof/>
                <w:webHidden/>
              </w:rPr>
              <w:tab/>
            </w:r>
            <w:r w:rsidR="00BE6D23">
              <w:rPr>
                <w:noProof/>
                <w:webHidden/>
              </w:rPr>
              <w:fldChar w:fldCharType="begin"/>
            </w:r>
            <w:r w:rsidR="00BE6D23">
              <w:rPr>
                <w:noProof/>
                <w:webHidden/>
              </w:rPr>
              <w:instrText xml:space="preserve"> PAGEREF _Toc169731669 \h </w:instrText>
            </w:r>
            <w:r w:rsidR="00BE6D23">
              <w:rPr>
                <w:noProof/>
                <w:webHidden/>
              </w:rPr>
            </w:r>
            <w:r w:rsidR="00BE6D23">
              <w:rPr>
                <w:noProof/>
                <w:webHidden/>
              </w:rPr>
              <w:fldChar w:fldCharType="separate"/>
            </w:r>
            <w:r w:rsidR="009D43F6">
              <w:rPr>
                <w:noProof/>
                <w:webHidden/>
              </w:rPr>
              <w:t>22</w:t>
            </w:r>
            <w:r w:rsidR="00BE6D23">
              <w:rPr>
                <w:noProof/>
                <w:webHidden/>
              </w:rPr>
              <w:fldChar w:fldCharType="end"/>
            </w:r>
          </w:hyperlink>
        </w:p>
        <w:p w14:paraId="1C567FDB" w14:textId="0E56C992" w:rsidR="00BE6D23" w:rsidRDefault="00747762">
          <w:pPr>
            <w:pStyle w:val="TOC3"/>
            <w:tabs>
              <w:tab w:val="right" w:leader="dot" w:pos="9061"/>
            </w:tabs>
            <w:rPr>
              <w:rFonts w:asciiTheme="minorHAnsi" w:eastAsiaTheme="minorEastAsia" w:hAnsiTheme="minorHAnsi"/>
              <w:noProof/>
              <w:sz w:val="24"/>
            </w:rPr>
          </w:pPr>
          <w:hyperlink w:anchor="_Toc169731670" w:history="1">
            <w:r w:rsidR="00BE6D23" w:rsidRPr="001F2791">
              <w:rPr>
                <w:rStyle w:val="Hyperlink"/>
                <w:noProof/>
                <w:lang w:val="vi-VN"/>
              </w:rPr>
              <w:t>4.1.3. CA (Center of Authority):</w:t>
            </w:r>
            <w:r w:rsidR="00BE6D23">
              <w:rPr>
                <w:noProof/>
                <w:webHidden/>
              </w:rPr>
              <w:tab/>
            </w:r>
            <w:r w:rsidR="00BE6D23">
              <w:rPr>
                <w:noProof/>
                <w:webHidden/>
              </w:rPr>
              <w:fldChar w:fldCharType="begin"/>
            </w:r>
            <w:r w:rsidR="00BE6D23">
              <w:rPr>
                <w:noProof/>
                <w:webHidden/>
              </w:rPr>
              <w:instrText xml:space="preserve"> PAGEREF _Toc169731670 \h </w:instrText>
            </w:r>
            <w:r w:rsidR="00BE6D23">
              <w:rPr>
                <w:noProof/>
                <w:webHidden/>
              </w:rPr>
            </w:r>
            <w:r w:rsidR="00BE6D23">
              <w:rPr>
                <w:noProof/>
                <w:webHidden/>
              </w:rPr>
              <w:fldChar w:fldCharType="separate"/>
            </w:r>
            <w:r w:rsidR="009D43F6">
              <w:rPr>
                <w:noProof/>
                <w:webHidden/>
              </w:rPr>
              <w:t>23</w:t>
            </w:r>
            <w:r w:rsidR="00BE6D23">
              <w:rPr>
                <w:noProof/>
                <w:webHidden/>
              </w:rPr>
              <w:fldChar w:fldCharType="end"/>
            </w:r>
          </w:hyperlink>
        </w:p>
        <w:p w14:paraId="3D73C39C" w14:textId="651FC3E4" w:rsidR="00BE6D23" w:rsidRDefault="00747762">
          <w:pPr>
            <w:pStyle w:val="TOC2"/>
            <w:rPr>
              <w:rFonts w:asciiTheme="minorHAnsi" w:eastAsiaTheme="minorEastAsia" w:hAnsiTheme="minorHAnsi"/>
              <w:b w:val="0"/>
              <w:bCs w:val="0"/>
              <w:sz w:val="24"/>
            </w:rPr>
          </w:pPr>
          <w:hyperlink w:anchor="_Toc169731671" w:history="1">
            <w:r w:rsidR="00BE6D23" w:rsidRPr="001F2791">
              <w:rPr>
                <w:rStyle w:val="Hyperlink"/>
              </w:rPr>
              <w:t>4.2. Vấn đề bảo mật và giải pháp của mô hình:</w:t>
            </w:r>
            <w:r w:rsidR="00BE6D23">
              <w:rPr>
                <w:webHidden/>
              </w:rPr>
              <w:tab/>
            </w:r>
            <w:r w:rsidR="00BE6D23">
              <w:rPr>
                <w:webHidden/>
              </w:rPr>
              <w:fldChar w:fldCharType="begin"/>
            </w:r>
            <w:r w:rsidR="00BE6D23">
              <w:rPr>
                <w:webHidden/>
              </w:rPr>
              <w:instrText xml:space="preserve"> PAGEREF _Toc169731671 \h </w:instrText>
            </w:r>
            <w:r w:rsidR="00BE6D23">
              <w:rPr>
                <w:webHidden/>
              </w:rPr>
            </w:r>
            <w:r w:rsidR="00BE6D23">
              <w:rPr>
                <w:webHidden/>
              </w:rPr>
              <w:fldChar w:fldCharType="separate"/>
            </w:r>
            <w:r w:rsidR="009D43F6">
              <w:rPr>
                <w:webHidden/>
              </w:rPr>
              <w:t>23</w:t>
            </w:r>
            <w:r w:rsidR="00BE6D23">
              <w:rPr>
                <w:webHidden/>
              </w:rPr>
              <w:fldChar w:fldCharType="end"/>
            </w:r>
          </w:hyperlink>
        </w:p>
        <w:p w14:paraId="1D24035A" w14:textId="4C245C02" w:rsidR="00BE6D23" w:rsidRDefault="00747762">
          <w:pPr>
            <w:pStyle w:val="TOC2"/>
            <w:rPr>
              <w:rFonts w:asciiTheme="minorHAnsi" w:eastAsiaTheme="minorEastAsia" w:hAnsiTheme="minorHAnsi"/>
              <w:b w:val="0"/>
              <w:bCs w:val="0"/>
              <w:sz w:val="24"/>
            </w:rPr>
          </w:pPr>
          <w:hyperlink w:anchor="_Toc169731672" w:history="1">
            <w:r w:rsidR="00BE6D23" w:rsidRPr="001F2791">
              <w:rPr>
                <w:rStyle w:val="Hyperlink"/>
              </w:rPr>
              <w:t>4.3. Kiểm thử và kết quả kiểm thử:</w:t>
            </w:r>
            <w:r w:rsidR="00BE6D23">
              <w:rPr>
                <w:webHidden/>
              </w:rPr>
              <w:tab/>
            </w:r>
            <w:r w:rsidR="00BE6D23">
              <w:rPr>
                <w:webHidden/>
              </w:rPr>
              <w:fldChar w:fldCharType="begin"/>
            </w:r>
            <w:r w:rsidR="00BE6D23">
              <w:rPr>
                <w:webHidden/>
              </w:rPr>
              <w:instrText xml:space="preserve"> PAGEREF _Toc169731672 \h </w:instrText>
            </w:r>
            <w:r w:rsidR="00BE6D23">
              <w:rPr>
                <w:webHidden/>
              </w:rPr>
            </w:r>
            <w:r w:rsidR="00BE6D23">
              <w:rPr>
                <w:webHidden/>
              </w:rPr>
              <w:fldChar w:fldCharType="separate"/>
            </w:r>
            <w:r w:rsidR="009D43F6">
              <w:rPr>
                <w:webHidden/>
              </w:rPr>
              <w:t>23</w:t>
            </w:r>
            <w:r w:rsidR="00BE6D23">
              <w:rPr>
                <w:webHidden/>
              </w:rPr>
              <w:fldChar w:fldCharType="end"/>
            </w:r>
          </w:hyperlink>
        </w:p>
        <w:p w14:paraId="09A158B5" w14:textId="2719B572" w:rsidR="00BE6D23" w:rsidRDefault="00747762">
          <w:pPr>
            <w:pStyle w:val="TOC3"/>
            <w:tabs>
              <w:tab w:val="right" w:leader="dot" w:pos="9061"/>
            </w:tabs>
            <w:rPr>
              <w:rFonts w:asciiTheme="minorHAnsi" w:eastAsiaTheme="minorEastAsia" w:hAnsiTheme="minorHAnsi"/>
              <w:noProof/>
              <w:sz w:val="24"/>
            </w:rPr>
          </w:pPr>
          <w:hyperlink w:anchor="_Toc169731673" w:history="1">
            <w:r w:rsidR="00BE6D23" w:rsidRPr="001F2791">
              <w:rPr>
                <w:rStyle w:val="Hyperlink"/>
                <w:noProof/>
                <w:lang w:val="vi-VN"/>
              </w:rPr>
              <w:t>4.3.1. Data Owners</w:t>
            </w:r>
            <w:r w:rsidR="00BE6D23">
              <w:rPr>
                <w:noProof/>
                <w:webHidden/>
              </w:rPr>
              <w:tab/>
            </w:r>
            <w:r w:rsidR="00BE6D23">
              <w:rPr>
                <w:noProof/>
                <w:webHidden/>
              </w:rPr>
              <w:fldChar w:fldCharType="begin"/>
            </w:r>
            <w:r w:rsidR="00BE6D23">
              <w:rPr>
                <w:noProof/>
                <w:webHidden/>
              </w:rPr>
              <w:instrText xml:space="preserve"> PAGEREF _Toc169731673 \h </w:instrText>
            </w:r>
            <w:r w:rsidR="00BE6D23">
              <w:rPr>
                <w:noProof/>
                <w:webHidden/>
              </w:rPr>
            </w:r>
            <w:r w:rsidR="00BE6D23">
              <w:rPr>
                <w:noProof/>
                <w:webHidden/>
              </w:rPr>
              <w:fldChar w:fldCharType="separate"/>
            </w:r>
            <w:r w:rsidR="009D43F6">
              <w:rPr>
                <w:noProof/>
                <w:webHidden/>
              </w:rPr>
              <w:t>23</w:t>
            </w:r>
            <w:r w:rsidR="00BE6D23">
              <w:rPr>
                <w:noProof/>
                <w:webHidden/>
              </w:rPr>
              <w:fldChar w:fldCharType="end"/>
            </w:r>
          </w:hyperlink>
        </w:p>
        <w:p w14:paraId="0DD4D666" w14:textId="1ADC91DB" w:rsidR="00BE6D23" w:rsidRDefault="00747762">
          <w:pPr>
            <w:pStyle w:val="TOC3"/>
            <w:tabs>
              <w:tab w:val="right" w:leader="dot" w:pos="9061"/>
            </w:tabs>
            <w:rPr>
              <w:rFonts w:asciiTheme="minorHAnsi" w:eastAsiaTheme="minorEastAsia" w:hAnsiTheme="minorHAnsi"/>
              <w:noProof/>
              <w:sz w:val="24"/>
            </w:rPr>
          </w:pPr>
          <w:hyperlink w:anchor="_Toc169731674" w:history="1">
            <w:r w:rsidR="00BE6D23" w:rsidRPr="001F2791">
              <w:rPr>
                <w:rStyle w:val="Hyperlink"/>
                <w:noProof/>
              </w:rPr>
              <w:t>4.3.2. Data Users</w:t>
            </w:r>
            <w:r w:rsidR="00BE6D23">
              <w:rPr>
                <w:noProof/>
                <w:webHidden/>
              </w:rPr>
              <w:tab/>
            </w:r>
            <w:r w:rsidR="00BE6D23">
              <w:rPr>
                <w:noProof/>
                <w:webHidden/>
              </w:rPr>
              <w:fldChar w:fldCharType="begin"/>
            </w:r>
            <w:r w:rsidR="00BE6D23">
              <w:rPr>
                <w:noProof/>
                <w:webHidden/>
              </w:rPr>
              <w:instrText xml:space="preserve"> PAGEREF _Toc169731674 \h </w:instrText>
            </w:r>
            <w:r w:rsidR="00BE6D23">
              <w:rPr>
                <w:noProof/>
                <w:webHidden/>
              </w:rPr>
            </w:r>
            <w:r w:rsidR="00BE6D23">
              <w:rPr>
                <w:noProof/>
                <w:webHidden/>
              </w:rPr>
              <w:fldChar w:fldCharType="separate"/>
            </w:r>
            <w:r w:rsidR="009D43F6">
              <w:rPr>
                <w:noProof/>
                <w:webHidden/>
              </w:rPr>
              <w:t>26</w:t>
            </w:r>
            <w:r w:rsidR="00BE6D23">
              <w:rPr>
                <w:noProof/>
                <w:webHidden/>
              </w:rPr>
              <w:fldChar w:fldCharType="end"/>
            </w:r>
          </w:hyperlink>
        </w:p>
        <w:p w14:paraId="3931B4D6" w14:textId="5981F596" w:rsidR="00BE6D23" w:rsidRDefault="00747762">
          <w:pPr>
            <w:pStyle w:val="TOC3"/>
            <w:tabs>
              <w:tab w:val="right" w:leader="dot" w:pos="9061"/>
            </w:tabs>
            <w:rPr>
              <w:rFonts w:asciiTheme="minorHAnsi" w:eastAsiaTheme="minorEastAsia" w:hAnsiTheme="minorHAnsi"/>
              <w:noProof/>
              <w:sz w:val="24"/>
            </w:rPr>
          </w:pPr>
          <w:hyperlink w:anchor="_Toc169731675" w:history="1">
            <w:r w:rsidR="00BE6D23" w:rsidRPr="001F2791">
              <w:rPr>
                <w:rStyle w:val="Hyperlink"/>
                <w:noProof/>
              </w:rPr>
              <w:t>4.3.3. CA (Center of Authority)</w:t>
            </w:r>
            <w:r w:rsidR="00BE6D23">
              <w:rPr>
                <w:noProof/>
                <w:webHidden/>
              </w:rPr>
              <w:tab/>
            </w:r>
            <w:r w:rsidR="00BE6D23">
              <w:rPr>
                <w:noProof/>
                <w:webHidden/>
              </w:rPr>
              <w:fldChar w:fldCharType="begin"/>
            </w:r>
            <w:r w:rsidR="00BE6D23">
              <w:rPr>
                <w:noProof/>
                <w:webHidden/>
              </w:rPr>
              <w:instrText xml:space="preserve"> PAGEREF _Toc169731675 \h </w:instrText>
            </w:r>
            <w:r w:rsidR="00BE6D23">
              <w:rPr>
                <w:noProof/>
                <w:webHidden/>
              </w:rPr>
            </w:r>
            <w:r w:rsidR="00BE6D23">
              <w:rPr>
                <w:noProof/>
                <w:webHidden/>
              </w:rPr>
              <w:fldChar w:fldCharType="separate"/>
            </w:r>
            <w:r w:rsidR="009D43F6">
              <w:rPr>
                <w:noProof/>
                <w:webHidden/>
              </w:rPr>
              <w:t>29</w:t>
            </w:r>
            <w:r w:rsidR="00BE6D23">
              <w:rPr>
                <w:noProof/>
                <w:webHidden/>
              </w:rPr>
              <w:fldChar w:fldCharType="end"/>
            </w:r>
          </w:hyperlink>
        </w:p>
        <w:p w14:paraId="42F34EE8" w14:textId="3C56ACC3" w:rsidR="00BE6D23" w:rsidRDefault="00747762">
          <w:pPr>
            <w:pStyle w:val="TOC1"/>
            <w:rPr>
              <w:rFonts w:asciiTheme="minorHAnsi" w:eastAsiaTheme="minorEastAsia" w:hAnsiTheme="minorHAnsi"/>
              <w:b w:val="0"/>
              <w:bCs w:val="0"/>
              <w:sz w:val="24"/>
            </w:rPr>
          </w:pPr>
          <w:hyperlink w:anchor="_Toc169731676" w:history="1">
            <w:r w:rsidR="00BE6D23" w:rsidRPr="001F2791">
              <w:rPr>
                <w:rStyle w:val="Hyperlink"/>
              </w:rPr>
              <w:t>CHƯƠNG 5. TỔNG KẾT</w:t>
            </w:r>
            <w:r w:rsidR="00BE6D23">
              <w:rPr>
                <w:webHidden/>
              </w:rPr>
              <w:tab/>
            </w:r>
            <w:r w:rsidR="00BE6D23">
              <w:rPr>
                <w:webHidden/>
              </w:rPr>
              <w:fldChar w:fldCharType="begin"/>
            </w:r>
            <w:r w:rsidR="00BE6D23">
              <w:rPr>
                <w:webHidden/>
              </w:rPr>
              <w:instrText xml:space="preserve"> PAGEREF _Toc169731676 \h </w:instrText>
            </w:r>
            <w:r w:rsidR="00BE6D23">
              <w:rPr>
                <w:webHidden/>
              </w:rPr>
            </w:r>
            <w:r w:rsidR="00BE6D23">
              <w:rPr>
                <w:webHidden/>
              </w:rPr>
              <w:fldChar w:fldCharType="separate"/>
            </w:r>
            <w:r w:rsidR="009D43F6">
              <w:rPr>
                <w:webHidden/>
              </w:rPr>
              <w:t>31</w:t>
            </w:r>
            <w:r w:rsidR="00BE6D23">
              <w:rPr>
                <w:webHidden/>
              </w:rPr>
              <w:fldChar w:fldCharType="end"/>
            </w:r>
          </w:hyperlink>
        </w:p>
        <w:p w14:paraId="0B26F9F8" w14:textId="69AB94CD" w:rsidR="00BE6D23" w:rsidRDefault="00747762">
          <w:pPr>
            <w:pStyle w:val="TOC2"/>
            <w:rPr>
              <w:rFonts w:asciiTheme="minorHAnsi" w:eastAsiaTheme="minorEastAsia" w:hAnsiTheme="minorHAnsi"/>
              <w:b w:val="0"/>
              <w:bCs w:val="0"/>
              <w:sz w:val="24"/>
            </w:rPr>
          </w:pPr>
          <w:hyperlink w:anchor="_Toc169731677" w:history="1">
            <w:r w:rsidR="00BE6D23" w:rsidRPr="001F2791">
              <w:rPr>
                <w:rStyle w:val="Hyperlink"/>
              </w:rPr>
              <w:t>5.1. Kết quả đạt được</w:t>
            </w:r>
            <w:r w:rsidR="00BE6D23">
              <w:rPr>
                <w:webHidden/>
              </w:rPr>
              <w:tab/>
            </w:r>
            <w:r w:rsidR="00BE6D23">
              <w:rPr>
                <w:webHidden/>
              </w:rPr>
              <w:fldChar w:fldCharType="begin"/>
            </w:r>
            <w:r w:rsidR="00BE6D23">
              <w:rPr>
                <w:webHidden/>
              </w:rPr>
              <w:instrText xml:space="preserve"> PAGEREF _Toc169731677 \h </w:instrText>
            </w:r>
            <w:r w:rsidR="00BE6D23">
              <w:rPr>
                <w:webHidden/>
              </w:rPr>
            </w:r>
            <w:r w:rsidR="00BE6D23">
              <w:rPr>
                <w:webHidden/>
              </w:rPr>
              <w:fldChar w:fldCharType="separate"/>
            </w:r>
            <w:r w:rsidR="009D43F6">
              <w:rPr>
                <w:webHidden/>
              </w:rPr>
              <w:t>31</w:t>
            </w:r>
            <w:r w:rsidR="00BE6D23">
              <w:rPr>
                <w:webHidden/>
              </w:rPr>
              <w:fldChar w:fldCharType="end"/>
            </w:r>
          </w:hyperlink>
        </w:p>
        <w:p w14:paraId="715050D8" w14:textId="06FAAE88" w:rsidR="00BE6D23" w:rsidRDefault="00747762">
          <w:pPr>
            <w:pStyle w:val="TOC2"/>
            <w:rPr>
              <w:rFonts w:asciiTheme="minorHAnsi" w:eastAsiaTheme="minorEastAsia" w:hAnsiTheme="minorHAnsi"/>
              <w:b w:val="0"/>
              <w:bCs w:val="0"/>
              <w:sz w:val="24"/>
            </w:rPr>
          </w:pPr>
          <w:hyperlink w:anchor="_Toc169731678" w:history="1">
            <w:r w:rsidR="00BE6D23" w:rsidRPr="001F2791">
              <w:rPr>
                <w:rStyle w:val="Hyperlink"/>
              </w:rPr>
              <w:t>5.2. Hạn chế</w:t>
            </w:r>
            <w:r w:rsidR="00BE6D23">
              <w:rPr>
                <w:webHidden/>
              </w:rPr>
              <w:tab/>
            </w:r>
            <w:r w:rsidR="00BE6D23">
              <w:rPr>
                <w:webHidden/>
              </w:rPr>
              <w:fldChar w:fldCharType="begin"/>
            </w:r>
            <w:r w:rsidR="00BE6D23">
              <w:rPr>
                <w:webHidden/>
              </w:rPr>
              <w:instrText xml:space="preserve"> PAGEREF _Toc169731678 \h </w:instrText>
            </w:r>
            <w:r w:rsidR="00BE6D23">
              <w:rPr>
                <w:webHidden/>
              </w:rPr>
            </w:r>
            <w:r w:rsidR="00BE6D23">
              <w:rPr>
                <w:webHidden/>
              </w:rPr>
              <w:fldChar w:fldCharType="separate"/>
            </w:r>
            <w:r w:rsidR="009D43F6">
              <w:rPr>
                <w:webHidden/>
              </w:rPr>
              <w:t>32</w:t>
            </w:r>
            <w:r w:rsidR="00BE6D23">
              <w:rPr>
                <w:webHidden/>
              </w:rPr>
              <w:fldChar w:fldCharType="end"/>
            </w:r>
          </w:hyperlink>
        </w:p>
        <w:p w14:paraId="313A5FB0" w14:textId="404AFC90" w:rsidR="00BE6D23" w:rsidRDefault="00747762">
          <w:pPr>
            <w:pStyle w:val="TOC2"/>
            <w:rPr>
              <w:rFonts w:asciiTheme="minorHAnsi" w:eastAsiaTheme="minorEastAsia" w:hAnsiTheme="minorHAnsi"/>
              <w:b w:val="0"/>
              <w:bCs w:val="0"/>
              <w:sz w:val="24"/>
            </w:rPr>
          </w:pPr>
          <w:hyperlink w:anchor="_Toc169731679" w:history="1">
            <w:r w:rsidR="00BE6D23" w:rsidRPr="001F2791">
              <w:rPr>
                <w:rStyle w:val="Hyperlink"/>
              </w:rPr>
              <w:t>5.3. Lời kết</w:t>
            </w:r>
            <w:r w:rsidR="00BE6D23">
              <w:rPr>
                <w:webHidden/>
              </w:rPr>
              <w:tab/>
            </w:r>
            <w:r w:rsidR="00BE6D23">
              <w:rPr>
                <w:webHidden/>
              </w:rPr>
              <w:fldChar w:fldCharType="begin"/>
            </w:r>
            <w:r w:rsidR="00BE6D23">
              <w:rPr>
                <w:webHidden/>
              </w:rPr>
              <w:instrText xml:space="preserve"> PAGEREF _Toc169731679 \h </w:instrText>
            </w:r>
            <w:r w:rsidR="00BE6D23">
              <w:rPr>
                <w:webHidden/>
              </w:rPr>
            </w:r>
            <w:r w:rsidR="00BE6D23">
              <w:rPr>
                <w:webHidden/>
              </w:rPr>
              <w:fldChar w:fldCharType="separate"/>
            </w:r>
            <w:r w:rsidR="009D43F6">
              <w:rPr>
                <w:webHidden/>
              </w:rPr>
              <w:t>32</w:t>
            </w:r>
            <w:r w:rsidR="00BE6D23">
              <w:rPr>
                <w:webHidden/>
              </w:rPr>
              <w:fldChar w:fldCharType="end"/>
            </w:r>
          </w:hyperlink>
        </w:p>
        <w:p w14:paraId="2775A819" w14:textId="6FF6A344" w:rsidR="00BE6D23" w:rsidRDefault="00747762">
          <w:pPr>
            <w:pStyle w:val="TOC1"/>
            <w:rPr>
              <w:rFonts w:asciiTheme="minorHAnsi" w:eastAsiaTheme="minorEastAsia" w:hAnsiTheme="minorHAnsi"/>
              <w:b w:val="0"/>
              <w:bCs w:val="0"/>
              <w:sz w:val="24"/>
            </w:rPr>
          </w:pPr>
          <w:hyperlink w:anchor="_Toc169731680" w:history="1">
            <w:r w:rsidR="00BE6D23" w:rsidRPr="001F2791">
              <w:rPr>
                <w:rStyle w:val="Hyperlink"/>
              </w:rPr>
              <w:t>DANH MỤC TÀI LIỆU THAM KHẢO</w:t>
            </w:r>
            <w:r w:rsidR="00BE6D23">
              <w:rPr>
                <w:webHidden/>
              </w:rPr>
              <w:tab/>
            </w:r>
            <w:r w:rsidR="00BE6D23">
              <w:rPr>
                <w:webHidden/>
              </w:rPr>
              <w:fldChar w:fldCharType="begin"/>
            </w:r>
            <w:r w:rsidR="00BE6D23">
              <w:rPr>
                <w:webHidden/>
              </w:rPr>
              <w:instrText xml:space="preserve"> PAGEREF _Toc169731680 \h </w:instrText>
            </w:r>
            <w:r w:rsidR="00BE6D23">
              <w:rPr>
                <w:webHidden/>
              </w:rPr>
            </w:r>
            <w:r w:rsidR="00BE6D23">
              <w:rPr>
                <w:webHidden/>
              </w:rPr>
              <w:fldChar w:fldCharType="separate"/>
            </w:r>
            <w:r w:rsidR="009D43F6">
              <w:rPr>
                <w:webHidden/>
              </w:rPr>
              <w:t>33</w:t>
            </w:r>
            <w:r w:rsidR="00BE6D23">
              <w:rPr>
                <w:webHidden/>
              </w:rPr>
              <w:fldChar w:fldCharType="end"/>
            </w:r>
          </w:hyperlink>
        </w:p>
        <w:p w14:paraId="37E62683" w14:textId="720B68F2" w:rsidR="00853C55" w:rsidRPr="00DC581B" w:rsidRDefault="00E31C08" w:rsidP="00DC581B">
          <w:pPr>
            <w:pStyle w:val="TOC1"/>
            <w:rPr>
              <w:color w:val="467886" w:themeColor="hyperlink"/>
              <w:u w:val="single"/>
            </w:rPr>
          </w:pPr>
          <w:r>
            <w:fldChar w:fldCharType="end"/>
          </w:r>
        </w:p>
      </w:sdtContent>
    </w:sdt>
    <w:p w14:paraId="5F7896F6" w14:textId="77777777" w:rsidR="00C431BD" w:rsidRDefault="00853C55" w:rsidP="008168E5">
      <w:pPr>
        <w:spacing w:after="360" w:line="278" w:lineRule="auto"/>
        <w:jc w:val="center"/>
        <w:rPr>
          <w:b/>
          <w:bCs/>
          <w:sz w:val="28"/>
          <w:szCs w:val="28"/>
          <w:lang w:val="vi-VN"/>
        </w:rPr>
      </w:pPr>
      <w:r w:rsidRPr="00853C55">
        <w:rPr>
          <w:b/>
          <w:bCs/>
          <w:sz w:val="28"/>
          <w:szCs w:val="28"/>
          <w:lang w:val="vi-VN"/>
        </w:rPr>
        <w:lastRenderedPageBreak/>
        <w:t>MỤC LỤC HÌNH ẢNH</w:t>
      </w:r>
    </w:p>
    <w:p w14:paraId="681A10C9" w14:textId="20A6D9BE" w:rsidR="006873FE" w:rsidRDefault="00317789" w:rsidP="006873FE">
      <w:pPr>
        <w:pStyle w:val="TableofFigures"/>
        <w:tabs>
          <w:tab w:val="right" w:leader="dot" w:pos="9061"/>
        </w:tabs>
        <w:rPr>
          <w:rFonts w:asciiTheme="minorHAnsi" w:eastAsiaTheme="minorEastAsia" w:hAnsiTheme="minorHAnsi"/>
          <w:noProof/>
          <w:sz w:val="24"/>
        </w:rPr>
      </w:pPr>
      <w:r>
        <w:rPr>
          <w:b/>
          <w:sz w:val="28"/>
          <w:szCs w:val="28"/>
        </w:rPr>
        <w:fldChar w:fldCharType="begin"/>
      </w:r>
      <w:r>
        <w:rPr>
          <w:b/>
          <w:sz w:val="28"/>
          <w:szCs w:val="28"/>
        </w:rPr>
        <w:instrText xml:space="preserve"> TOC \h \z \c "Figure" </w:instrText>
      </w:r>
      <w:r>
        <w:rPr>
          <w:b/>
          <w:sz w:val="28"/>
          <w:szCs w:val="28"/>
        </w:rPr>
        <w:fldChar w:fldCharType="separate"/>
      </w:r>
      <w:hyperlink w:anchor="_Toc169732166" w:history="1">
        <w:r w:rsidR="006873FE" w:rsidRPr="00C74A2B">
          <w:rPr>
            <w:rStyle w:val="Hyperlink"/>
            <w:noProof/>
          </w:rPr>
          <w:t>Hình 1</w:t>
        </w:r>
        <w:r w:rsidR="006873FE" w:rsidRPr="00C74A2B">
          <w:rPr>
            <w:rStyle w:val="Hyperlink"/>
            <w:noProof/>
            <w:lang w:val="vi-VN"/>
          </w:rPr>
          <w:t>: Tạo Key và IV bằng AES-GCM-256</w:t>
        </w:r>
        <w:r w:rsidR="006873FE">
          <w:rPr>
            <w:noProof/>
            <w:webHidden/>
          </w:rPr>
          <w:tab/>
        </w:r>
        <w:r w:rsidR="006873FE">
          <w:rPr>
            <w:noProof/>
            <w:webHidden/>
          </w:rPr>
          <w:fldChar w:fldCharType="begin"/>
        </w:r>
        <w:r w:rsidR="006873FE">
          <w:rPr>
            <w:noProof/>
            <w:webHidden/>
          </w:rPr>
          <w:instrText xml:space="preserve"> PAGEREF _Toc169732166 \h </w:instrText>
        </w:r>
        <w:r w:rsidR="006873FE">
          <w:rPr>
            <w:noProof/>
            <w:webHidden/>
          </w:rPr>
        </w:r>
        <w:r w:rsidR="006873FE">
          <w:rPr>
            <w:noProof/>
            <w:webHidden/>
          </w:rPr>
          <w:fldChar w:fldCharType="separate"/>
        </w:r>
        <w:r w:rsidR="009D43F6">
          <w:rPr>
            <w:noProof/>
            <w:webHidden/>
          </w:rPr>
          <w:t>4</w:t>
        </w:r>
        <w:r w:rsidR="006873FE">
          <w:rPr>
            <w:noProof/>
            <w:webHidden/>
          </w:rPr>
          <w:fldChar w:fldCharType="end"/>
        </w:r>
      </w:hyperlink>
    </w:p>
    <w:p w14:paraId="4B02E5DB" w14:textId="52DFE2F9" w:rsidR="006873FE" w:rsidRDefault="006873FE">
      <w:pPr>
        <w:pStyle w:val="TableofFigures"/>
        <w:tabs>
          <w:tab w:val="right" w:leader="dot" w:pos="9061"/>
        </w:tabs>
        <w:rPr>
          <w:rFonts w:asciiTheme="minorHAnsi" w:eastAsiaTheme="minorEastAsia" w:hAnsiTheme="minorHAnsi"/>
          <w:noProof/>
          <w:sz w:val="24"/>
        </w:rPr>
      </w:pPr>
      <w:hyperlink w:anchor="_Toc169732167" w:history="1">
        <w:r w:rsidRPr="00C74A2B">
          <w:rPr>
            <w:rStyle w:val="Hyperlink"/>
            <w:noProof/>
          </w:rPr>
          <w:t>Hình 2</w:t>
        </w:r>
        <w:r w:rsidRPr="00C74A2B">
          <w:rPr>
            <w:rStyle w:val="Hyperlink"/>
            <w:noProof/>
            <w:lang w:val="vi-VN"/>
          </w:rPr>
          <w:t>: Hàm Mã hóa AES-GCM-256</w:t>
        </w:r>
        <w:r>
          <w:rPr>
            <w:noProof/>
            <w:webHidden/>
          </w:rPr>
          <w:tab/>
        </w:r>
        <w:r>
          <w:rPr>
            <w:noProof/>
            <w:webHidden/>
          </w:rPr>
          <w:fldChar w:fldCharType="begin"/>
        </w:r>
        <w:r>
          <w:rPr>
            <w:noProof/>
            <w:webHidden/>
          </w:rPr>
          <w:instrText xml:space="preserve"> PAGEREF _Toc169732167 \h </w:instrText>
        </w:r>
        <w:r>
          <w:rPr>
            <w:noProof/>
            <w:webHidden/>
          </w:rPr>
        </w:r>
        <w:r>
          <w:rPr>
            <w:noProof/>
            <w:webHidden/>
          </w:rPr>
          <w:fldChar w:fldCharType="separate"/>
        </w:r>
        <w:r w:rsidR="009D43F6">
          <w:rPr>
            <w:noProof/>
            <w:webHidden/>
          </w:rPr>
          <w:t>5</w:t>
        </w:r>
        <w:r>
          <w:rPr>
            <w:noProof/>
            <w:webHidden/>
          </w:rPr>
          <w:fldChar w:fldCharType="end"/>
        </w:r>
      </w:hyperlink>
    </w:p>
    <w:p w14:paraId="4938DF8B" w14:textId="6BEA3E58" w:rsidR="006873FE" w:rsidRDefault="006873FE">
      <w:pPr>
        <w:pStyle w:val="TableofFigures"/>
        <w:tabs>
          <w:tab w:val="right" w:leader="dot" w:pos="9061"/>
        </w:tabs>
        <w:rPr>
          <w:rFonts w:asciiTheme="minorHAnsi" w:eastAsiaTheme="minorEastAsia" w:hAnsiTheme="minorHAnsi"/>
          <w:noProof/>
          <w:sz w:val="24"/>
        </w:rPr>
      </w:pPr>
      <w:hyperlink w:anchor="_Toc169732168" w:history="1">
        <w:r w:rsidRPr="00C74A2B">
          <w:rPr>
            <w:rStyle w:val="Hyperlink"/>
            <w:noProof/>
          </w:rPr>
          <w:t>Hình 3</w:t>
        </w:r>
        <w:r w:rsidRPr="00C74A2B">
          <w:rPr>
            <w:rStyle w:val="Hyperlink"/>
            <w:noProof/>
            <w:lang w:val="vi-VN"/>
          </w:rPr>
          <w:t>: Mã hóa dữ liệu theo cột bằng AES-GCM-256</w:t>
        </w:r>
        <w:r>
          <w:rPr>
            <w:noProof/>
            <w:webHidden/>
          </w:rPr>
          <w:tab/>
        </w:r>
        <w:r>
          <w:rPr>
            <w:noProof/>
            <w:webHidden/>
          </w:rPr>
          <w:fldChar w:fldCharType="begin"/>
        </w:r>
        <w:r>
          <w:rPr>
            <w:noProof/>
            <w:webHidden/>
          </w:rPr>
          <w:instrText xml:space="preserve"> PAGEREF _Toc169732168 \h </w:instrText>
        </w:r>
        <w:r>
          <w:rPr>
            <w:noProof/>
            <w:webHidden/>
          </w:rPr>
        </w:r>
        <w:r>
          <w:rPr>
            <w:noProof/>
            <w:webHidden/>
          </w:rPr>
          <w:fldChar w:fldCharType="separate"/>
        </w:r>
        <w:r w:rsidR="009D43F6">
          <w:rPr>
            <w:noProof/>
            <w:webHidden/>
          </w:rPr>
          <w:t>5</w:t>
        </w:r>
        <w:r>
          <w:rPr>
            <w:noProof/>
            <w:webHidden/>
          </w:rPr>
          <w:fldChar w:fldCharType="end"/>
        </w:r>
      </w:hyperlink>
    </w:p>
    <w:p w14:paraId="25E4C14C" w14:textId="3F8AB438" w:rsidR="006873FE" w:rsidRDefault="006873FE">
      <w:pPr>
        <w:pStyle w:val="TableofFigures"/>
        <w:tabs>
          <w:tab w:val="right" w:leader="dot" w:pos="9061"/>
        </w:tabs>
        <w:rPr>
          <w:rFonts w:asciiTheme="minorHAnsi" w:eastAsiaTheme="minorEastAsia" w:hAnsiTheme="minorHAnsi"/>
          <w:noProof/>
          <w:sz w:val="24"/>
        </w:rPr>
      </w:pPr>
      <w:hyperlink w:anchor="_Toc169732169" w:history="1">
        <w:r w:rsidRPr="00C74A2B">
          <w:rPr>
            <w:rStyle w:val="Hyperlink"/>
            <w:noProof/>
          </w:rPr>
          <w:t>Hình 4</w:t>
        </w:r>
        <w:r w:rsidRPr="00C74A2B">
          <w:rPr>
            <w:rStyle w:val="Hyperlink"/>
            <w:noProof/>
            <w:lang w:val="vi-VN"/>
          </w:rPr>
          <w:t>: Hàm giải mã AES-GCM-256</w:t>
        </w:r>
        <w:r>
          <w:rPr>
            <w:noProof/>
            <w:webHidden/>
          </w:rPr>
          <w:tab/>
        </w:r>
        <w:r>
          <w:rPr>
            <w:noProof/>
            <w:webHidden/>
          </w:rPr>
          <w:fldChar w:fldCharType="begin"/>
        </w:r>
        <w:r>
          <w:rPr>
            <w:noProof/>
            <w:webHidden/>
          </w:rPr>
          <w:instrText xml:space="preserve"> PAGEREF _Toc169732169 \h </w:instrText>
        </w:r>
        <w:r>
          <w:rPr>
            <w:noProof/>
            <w:webHidden/>
          </w:rPr>
        </w:r>
        <w:r>
          <w:rPr>
            <w:noProof/>
            <w:webHidden/>
          </w:rPr>
          <w:fldChar w:fldCharType="separate"/>
        </w:r>
        <w:r w:rsidR="009D43F6">
          <w:rPr>
            <w:noProof/>
            <w:webHidden/>
          </w:rPr>
          <w:t>6</w:t>
        </w:r>
        <w:r>
          <w:rPr>
            <w:noProof/>
            <w:webHidden/>
          </w:rPr>
          <w:fldChar w:fldCharType="end"/>
        </w:r>
      </w:hyperlink>
    </w:p>
    <w:p w14:paraId="53D8465E" w14:textId="307FCE9A" w:rsidR="006873FE" w:rsidRDefault="006873FE">
      <w:pPr>
        <w:pStyle w:val="TableofFigures"/>
        <w:tabs>
          <w:tab w:val="right" w:leader="dot" w:pos="9061"/>
        </w:tabs>
        <w:rPr>
          <w:rFonts w:asciiTheme="minorHAnsi" w:eastAsiaTheme="minorEastAsia" w:hAnsiTheme="minorHAnsi"/>
          <w:noProof/>
          <w:sz w:val="24"/>
        </w:rPr>
      </w:pPr>
      <w:hyperlink w:anchor="_Toc169732170" w:history="1">
        <w:r w:rsidRPr="00C74A2B">
          <w:rPr>
            <w:rStyle w:val="Hyperlink"/>
            <w:noProof/>
          </w:rPr>
          <w:t>Hình 5</w:t>
        </w:r>
        <w:r w:rsidRPr="00C74A2B">
          <w:rPr>
            <w:rStyle w:val="Hyperlink"/>
            <w:noProof/>
            <w:lang w:val="vi-VN"/>
          </w:rPr>
          <w:t>: Giải mã dữ liệu theo cột bằng AES-GCM-256</w:t>
        </w:r>
        <w:r>
          <w:rPr>
            <w:noProof/>
            <w:webHidden/>
          </w:rPr>
          <w:tab/>
        </w:r>
        <w:r>
          <w:rPr>
            <w:noProof/>
            <w:webHidden/>
          </w:rPr>
          <w:fldChar w:fldCharType="begin"/>
        </w:r>
        <w:r>
          <w:rPr>
            <w:noProof/>
            <w:webHidden/>
          </w:rPr>
          <w:instrText xml:space="preserve"> PAGEREF _Toc169732170 \h </w:instrText>
        </w:r>
        <w:r>
          <w:rPr>
            <w:noProof/>
            <w:webHidden/>
          </w:rPr>
        </w:r>
        <w:r>
          <w:rPr>
            <w:noProof/>
            <w:webHidden/>
          </w:rPr>
          <w:fldChar w:fldCharType="separate"/>
        </w:r>
        <w:r w:rsidR="009D43F6">
          <w:rPr>
            <w:noProof/>
            <w:webHidden/>
          </w:rPr>
          <w:t>7</w:t>
        </w:r>
        <w:r>
          <w:rPr>
            <w:noProof/>
            <w:webHidden/>
          </w:rPr>
          <w:fldChar w:fldCharType="end"/>
        </w:r>
      </w:hyperlink>
    </w:p>
    <w:p w14:paraId="2B10621C" w14:textId="6959DB4A" w:rsidR="006873FE" w:rsidRDefault="006873FE">
      <w:pPr>
        <w:pStyle w:val="TableofFigures"/>
        <w:tabs>
          <w:tab w:val="right" w:leader="dot" w:pos="9061"/>
        </w:tabs>
        <w:rPr>
          <w:rFonts w:asciiTheme="minorHAnsi" w:eastAsiaTheme="minorEastAsia" w:hAnsiTheme="minorHAnsi"/>
          <w:noProof/>
          <w:sz w:val="24"/>
        </w:rPr>
      </w:pPr>
      <w:hyperlink w:anchor="_Toc169732171" w:history="1">
        <w:r w:rsidRPr="00C74A2B">
          <w:rPr>
            <w:rStyle w:val="Hyperlink"/>
            <w:noProof/>
          </w:rPr>
          <w:t>Hình 6</w:t>
        </w:r>
        <w:r w:rsidRPr="00C74A2B">
          <w:rPr>
            <w:rStyle w:val="Hyperlink"/>
            <w:noProof/>
            <w:lang w:val="vi-VN"/>
          </w:rPr>
          <w:t>: Tạo Master Key và Public Key</w:t>
        </w:r>
        <w:r>
          <w:rPr>
            <w:noProof/>
            <w:webHidden/>
          </w:rPr>
          <w:tab/>
        </w:r>
        <w:r>
          <w:rPr>
            <w:noProof/>
            <w:webHidden/>
          </w:rPr>
          <w:fldChar w:fldCharType="begin"/>
        </w:r>
        <w:r>
          <w:rPr>
            <w:noProof/>
            <w:webHidden/>
          </w:rPr>
          <w:instrText xml:space="preserve"> PAGEREF _Toc169732171 \h </w:instrText>
        </w:r>
        <w:r>
          <w:rPr>
            <w:noProof/>
            <w:webHidden/>
          </w:rPr>
        </w:r>
        <w:r>
          <w:rPr>
            <w:noProof/>
            <w:webHidden/>
          </w:rPr>
          <w:fldChar w:fldCharType="separate"/>
        </w:r>
        <w:r w:rsidR="009D43F6">
          <w:rPr>
            <w:noProof/>
            <w:webHidden/>
          </w:rPr>
          <w:t>10</w:t>
        </w:r>
        <w:r>
          <w:rPr>
            <w:noProof/>
            <w:webHidden/>
          </w:rPr>
          <w:fldChar w:fldCharType="end"/>
        </w:r>
      </w:hyperlink>
    </w:p>
    <w:p w14:paraId="2E909D78" w14:textId="7899159E" w:rsidR="006873FE" w:rsidRDefault="006873FE">
      <w:pPr>
        <w:pStyle w:val="TableofFigures"/>
        <w:tabs>
          <w:tab w:val="right" w:leader="dot" w:pos="9061"/>
        </w:tabs>
        <w:rPr>
          <w:rFonts w:asciiTheme="minorHAnsi" w:eastAsiaTheme="minorEastAsia" w:hAnsiTheme="minorHAnsi"/>
          <w:noProof/>
          <w:sz w:val="24"/>
        </w:rPr>
      </w:pPr>
      <w:hyperlink w:anchor="_Toc169732172" w:history="1">
        <w:r w:rsidRPr="00C74A2B">
          <w:rPr>
            <w:rStyle w:val="Hyperlink"/>
            <w:noProof/>
          </w:rPr>
          <w:t>Hình 7</w:t>
        </w:r>
        <w:r w:rsidRPr="00C74A2B">
          <w:rPr>
            <w:rStyle w:val="Hyperlink"/>
            <w:noProof/>
            <w:lang w:val="vi-VN"/>
          </w:rPr>
          <w:t>: Tạo Secret Key</w:t>
        </w:r>
        <w:r>
          <w:rPr>
            <w:noProof/>
            <w:webHidden/>
          </w:rPr>
          <w:tab/>
        </w:r>
        <w:r>
          <w:rPr>
            <w:noProof/>
            <w:webHidden/>
          </w:rPr>
          <w:fldChar w:fldCharType="begin"/>
        </w:r>
        <w:r>
          <w:rPr>
            <w:noProof/>
            <w:webHidden/>
          </w:rPr>
          <w:instrText xml:space="preserve"> PAGEREF _Toc169732172 \h </w:instrText>
        </w:r>
        <w:r>
          <w:rPr>
            <w:noProof/>
            <w:webHidden/>
          </w:rPr>
        </w:r>
        <w:r>
          <w:rPr>
            <w:noProof/>
            <w:webHidden/>
          </w:rPr>
          <w:fldChar w:fldCharType="separate"/>
        </w:r>
        <w:r w:rsidR="009D43F6">
          <w:rPr>
            <w:noProof/>
            <w:webHidden/>
          </w:rPr>
          <w:t>10</w:t>
        </w:r>
        <w:r>
          <w:rPr>
            <w:noProof/>
            <w:webHidden/>
          </w:rPr>
          <w:fldChar w:fldCharType="end"/>
        </w:r>
      </w:hyperlink>
    </w:p>
    <w:p w14:paraId="7CF5E180" w14:textId="4A558A6B" w:rsidR="006873FE" w:rsidRDefault="006873FE">
      <w:pPr>
        <w:pStyle w:val="TableofFigures"/>
        <w:tabs>
          <w:tab w:val="right" w:leader="dot" w:pos="9061"/>
        </w:tabs>
        <w:rPr>
          <w:rFonts w:asciiTheme="minorHAnsi" w:eastAsiaTheme="minorEastAsia" w:hAnsiTheme="minorHAnsi"/>
          <w:noProof/>
          <w:sz w:val="24"/>
        </w:rPr>
      </w:pPr>
      <w:hyperlink w:anchor="_Toc169732173" w:history="1">
        <w:r w:rsidRPr="00C74A2B">
          <w:rPr>
            <w:rStyle w:val="Hyperlink"/>
            <w:noProof/>
          </w:rPr>
          <w:t>Hình 8</w:t>
        </w:r>
        <w:r w:rsidRPr="00C74A2B">
          <w:rPr>
            <w:rStyle w:val="Hyperlink"/>
            <w:noProof/>
            <w:lang w:val="vi-VN"/>
          </w:rPr>
          <w:t>: Tạo bảng để lưu Keys</w:t>
        </w:r>
        <w:r>
          <w:rPr>
            <w:noProof/>
            <w:webHidden/>
          </w:rPr>
          <w:tab/>
        </w:r>
        <w:r>
          <w:rPr>
            <w:noProof/>
            <w:webHidden/>
          </w:rPr>
          <w:fldChar w:fldCharType="begin"/>
        </w:r>
        <w:r>
          <w:rPr>
            <w:noProof/>
            <w:webHidden/>
          </w:rPr>
          <w:instrText xml:space="preserve"> PAGEREF _Toc169732173 \h </w:instrText>
        </w:r>
        <w:r>
          <w:rPr>
            <w:noProof/>
            <w:webHidden/>
          </w:rPr>
        </w:r>
        <w:r>
          <w:rPr>
            <w:noProof/>
            <w:webHidden/>
          </w:rPr>
          <w:fldChar w:fldCharType="separate"/>
        </w:r>
        <w:r w:rsidR="009D43F6">
          <w:rPr>
            <w:noProof/>
            <w:webHidden/>
          </w:rPr>
          <w:t>11</w:t>
        </w:r>
        <w:r>
          <w:rPr>
            <w:noProof/>
            <w:webHidden/>
          </w:rPr>
          <w:fldChar w:fldCharType="end"/>
        </w:r>
      </w:hyperlink>
    </w:p>
    <w:p w14:paraId="7FD8F4B1" w14:textId="3685BF94" w:rsidR="006873FE" w:rsidRDefault="006873FE">
      <w:pPr>
        <w:pStyle w:val="TableofFigures"/>
        <w:tabs>
          <w:tab w:val="right" w:leader="dot" w:pos="9061"/>
        </w:tabs>
        <w:rPr>
          <w:rFonts w:asciiTheme="minorHAnsi" w:eastAsiaTheme="minorEastAsia" w:hAnsiTheme="minorHAnsi"/>
          <w:noProof/>
          <w:sz w:val="24"/>
        </w:rPr>
      </w:pPr>
      <w:hyperlink w:anchor="_Toc169732174" w:history="1">
        <w:r w:rsidRPr="00C74A2B">
          <w:rPr>
            <w:rStyle w:val="Hyperlink"/>
            <w:noProof/>
          </w:rPr>
          <w:t>Hình 9</w:t>
        </w:r>
        <w:r w:rsidRPr="00C74A2B">
          <w:rPr>
            <w:rStyle w:val="Hyperlink"/>
            <w:noProof/>
            <w:lang w:val="vi-VN"/>
          </w:rPr>
          <w:t>: Giải mã CP-ABE</w:t>
        </w:r>
        <w:r>
          <w:rPr>
            <w:noProof/>
            <w:webHidden/>
          </w:rPr>
          <w:tab/>
        </w:r>
        <w:r>
          <w:rPr>
            <w:noProof/>
            <w:webHidden/>
          </w:rPr>
          <w:fldChar w:fldCharType="begin"/>
        </w:r>
        <w:r>
          <w:rPr>
            <w:noProof/>
            <w:webHidden/>
          </w:rPr>
          <w:instrText xml:space="preserve"> PAGEREF _Toc169732174 \h </w:instrText>
        </w:r>
        <w:r>
          <w:rPr>
            <w:noProof/>
            <w:webHidden/>
          </w:rPr>
        </w:r>
        <w:r>
          <w:rPr>
            <w:noProof/>
            <w:webHidden/>
          </w:rPr>
          <w:fldChar w:fldCharType="separate"/>
        </w:r>
        <w:r w:rsidR="009D43F6">
          <w:rPr>
            <w:noProof/>
            <w:webHidden/>
          </w:rPr>
          <w:t>12</w:t>
        </w:r>
        <w:r>
          <w:rPr>
            <w:noProof/>
            <w:webHidden/>
          </w:rPr>
          <w:fldChar w:fldCharType="end"/>
        </w:r>
      </w:hyperlink>
    </w:p>
    <w:p w14:paraId="41301A9E" w14:textId="349D9422" w:rsidR="006873FE" w:rsidRDefault="006873FE">
      <w:pPr>
        <w:pStyle w:val="TableofFigures"/>
        <w:tabs>
          <w:tab w:val="right" w:leader="dot" w:pos="9061"/>
        </w:tabs>
        <w:rPr>
          <w:rFonts w:asciiTheme="minorHAnsi" w:eastAsiaTheme="minorEastAsia" w:hAnsiTheme="minorHAnsi"/>
          <w:noProof/>
          <w:sz w:val="24"/>
        </w:rPr>
      </w:pPr>
      <w:hyperlink w:anchor="_Toc169732175" w:history="1">
        <w:r w:rsidRPr="00C74A2B">
          <w:rPr>
            <w:rStyle w:val="Hyperlink"/>
            <w:noProof/>
          </w:rPr>
          <w:t>Hình 10</w:t>
        </w:r>
        <w:r w:rsidRPr="00C74A2B">
          <w:rPr>
            <w:rStyle w:val="Hyperlink"/>
            <w:noProof/>
            <w:lang w:val="vi-VN"/>
          </w:rPr>
          <w:t>:</w:t>
        </w:r>
        <w:r w:rsidRPr="00C74A2B">
          <w:rPr>
            <w:rStyle w:val="Hyperlink"/>
            <w:noProof/>
          </w:rPr>
          <w:t>Một p</w:t>
        </w:r>
        <w:r w:rsidRPr="00C74A2B">
          <w:rPr>
            <w:rStyle w:val="Hyperlink"/>
            <w:noProof/>
            <w:lang w:val="vi-VN"/>
          </w:rPr>
          <w:t>o</w:t>
        </w:r>
        <w:r w:rsidRPr="00C74A2B">
          <w:rPr>
            <w:rStyle w:val="Hyperlink"/>
            <w:noProof/>
            <w:lang w:val="vi-VN"/>
          </w:rPr>
          <w:t>l</w:t>
        </w:r>
        <w:r w:rsidRPr="00C74A2B">
          <w:rPr>
            <w:rStyle w:val="Hyperlink"/>
            <w:noProof/>
            <w:lang w:val="vi-VN"/>
          </w:rPr>
          <w:t>icy</w:t>
        </w:r>
        <w:r w:rsidRPr="00C74A2B">
          <w:rPr>
            <w:rStyle w:val="Hyperlink"/>
            <w:noProof/>
          </w:rPr>
          <w:t xml:space="preserve"> được thiết lặp sẵn cho</w:t>
        </w:r>
        <w:r w:rsidRPr="00C74A2B">
          <w:rPr>
            <w:rStyle w:val="Hyperlink"/>
            <w:noProof/>
            <w:lang w:val="vi-VN"/>
          </w:rPr>
          <w:t xml:space="preserve"> ABAC</w:t>
        </w:r>
        <w:r>
          <w:rPr>
            <w:noProof/>
            <w:webHidden/>
          </w:rPr>
          <w:tab/>
        </w:r>
        <w:r>
          <w:rPr>
            <w:noProof/>
            <w:webHidden/>
          </w:rPr>
          <w:fldChar w:fldCharType="begin"/>
        </w:r>
        <w:r>
          <w:rPr>
            <w:noProof/>
            <w:webHidden/>
          </w:rPr>
          <w:instrText xml:space="preserve"> PAGEREF _Toc169732175 \h </w:instrText>
        </w:r>
        <w:r>
          <w:rPr>
            <w:noProof/>
            <w:webHidden/>
          </w:rPr>
        </w:r>
        <w:r>
          <w:rPr>
            <w:noProof/>
            <w:webHidden/>
          </w:rPr>
          <w:fldChar w:fldCharType="separate"/>
        </w:r>
        <w:r w:rsidR="009D43F6">
          <w:rPr>
            <w:noProof/>
            <w:webHidden/>
          </w:rPr>
          <w:t>14</w:t>
        </w:r>
        <w:r>
          <w:rPr>
            <w:noProof/>
            <w:webHidden/>
          </w:rPr>
          <w:fldChar w:fldCharType="end"/>
        </w:r>
      </w:hyperlink>
    </w:p>
    <w:p w14:paraId="6D7A0406" w14:textId="2AA7FCD0" w:rsidR="006873FE" w:rsidRDefault="006873FE">
      <w:pPr>
        <w:pStyle w:val="TableofFigures"/>
        <w:tabs>
          <w:tab w:val="right" w:leader="dot" w:pos="9061"/>
        </w:tabs>
        <w:rPr>
          <w:rFonts w:asciiTheme="minorHAnsi" w:eastAsiaTheme="minorEastAsia" w:hAnsiTheme="minorHAnsi"/>
          <w:noProof/>
          <w:sz w:val="24"/>
        </w:rPr>
      </w:pPr>
      <w:hyperlink w:anchor="_Toc169732176" w:history="1">
        <w:r w:rsidRPr="00C74A2B">
          <w:rPr>
            <w:rStyle w:val="Hyperlink"/>
            <w:noProof/>
          </w:rPr>
          <w:t>Hình 11</w:t>
        </w:r>
        <w:r w:rsidRPr="00C74A2B">
          <w:rPr>
            <w:rStyle w:val="Hyperlink"/>
            <w:noProof/>
            <w:lang w:val="vi-VN"/>
          </w:rPr>
          <w:t>: Tổng quan kiến trúc hệ thống</w:t>
        </w:r>
        <w:r>
          <w:rPr>
            <w:noProof/>
            <w:webHidden/>
          </w:rPr>
          <w:tab/>
        </w:r>
        <w:r>
          <w:rPr>
            <w:noProof/>
            <w:webHidden/>
          </w:rPr>
          <w:fldChar w:fldCharType="begin"/>
        </w:r>
        <w:r>
          <w:rPr>
            <w:noProof/>
            <w:webHidden/>
          </w:rPr>
          <w:instrText xml:space="preserve"> PAGEREF _Toc169732176 \h </w:instrText>
        </w:r>
        <w:r>
          <w:rPr>
            <w:noProof/>
            <w:webHidden/>
          </w:rPr>
        </w:r>
        <w:r>
          <w:rPr>
            <w:noProof/>
            <w:webHidden/>
          </w:rPr>
          <w:fldChar w:fldCharType="separate"/>
        </w:r>
        <w:r w:rsidR="009D43F6">
          <w:rPr>
            <w:noProof/>
            <w:webHidden/>
          </w:rPr>
          <w:t>19</w:t>
        </w:r>
        <w:r>
          <w:rPr>
            <w:noProof/>
            <w:webHidden/>
          </w:rPr>
          <w:fldChar w:fldCharType="end"/>
        </w:r>
      </w:hyperlink>
    </w:p>
    <w:p w14:paraId="7CF95835" w14:textId="0822611B" w:rsidR="006873FE" w:rsidRDefault="006873FE">
      <w:pPr>
        <w:pStyle w:val="TableofFigures"/>
        <w:tabs>
          <w:tab w:val="right" w:leader="dot" w:pos="9061"/>
        </w:tabs>
        <w:rPr>
          <w:rFonts w:asciiTheme="minorHAnsi" w:eastAsiaTheme="minorEastAsia" w:hAnsiTheme="minorHAnsi"/>
          <w:noProof/>
          <w:sz w:val="24"/>
        </w:rPr>
      </w:pPr>
      <w:hyperlink w:anchor="_Toc169732177" w:history="1">
        <w:r w:rsidRPr="00C74A2B">
          <w:rPr>
            <w:rStyle w:val="Hyperlink"/>
            <w:noProof/>
          </w:rPr>
          <w:t>Hình 12</w:t>
        </w:r>
        <w:r w:rsidRPr="00C74A2B">
          <w:rPr>
            <w:rStyle w:val="Hyperlink"/>
            <w:noProof/>
            <w:lang w:val="vi-VN"/>
          </w:rPr>
          <w:t>: Triển khai mã hóa dữ liệu</w:t>
        </w:r>
        <w:r>
          <w:rPr>
            <w:noProof/>
            <w:webHidden/>
          </w:rPr>
          <w:tab/>
        </w:r>
        <w:r>
          <w:rPr>
            <w:noProof/>
            <w:webHidden/>
          </w:rPr>
          <w:fldChar w:fldCharType="begin"/>
        </w:r>
        <w:r>
          <w:rPr>
            <w:noProof/>
            <w:webHidden/>
          </w:rPr>
          <w:instrText xml:space="preserve"> PAGEREF _Toc169732177 \h </w:instrText>
        </w:r>
        <w:r>
          <w:rPr>
            <w:noProof/>
            <w:webHidden/>
          </w:rPr>
        </w:r>
        <w:r>
          <w:rPr>
            <w:noProof/>
            <w:webHidden/>
          </w:rPr>
          <w:fldChar w:fldCharType="separate"/>
        </w:r>
        <w:r w:rsidR="009D43F6">
          <w:rPr>
            <w:noProof/>
            <w:webHidden/>
          </w:rPr>
          <w:t>23</w:t>
        </w:r>
        <w:r>
          <w:rPr>
            <w:noProof/>
            <w:webHidden/>
          </w:rPr>
          <w:fldChar w:fldCharType="end"/>
        </w:r>
      </w:hyperlink>
    </w:p>
    <w:p w14:paraId="04B9D72D" w14:textId="0EDD7CCF" w:rsidR="006873FE" w:rsidRDefault="006873FE">
      <w:pPr>
        <w:pStyle w:val="TableofFigures"/>
        <w:tabs>
          <w:tab w:val="right" w:leader="dot" w:pos="9061"/>
        </w:tabs>
        <w:rPr>
          <w:rFonts w:asciiTheme="minorHAnsi" w:eastAsiaTheme="minorEastAsia" w:hAnsiTheme="minorHAnsi"/>
          <w:noProof/>
          <w:sz w:val="24"/>
        </w:rPr>
      </w:pPr>
      <w:hyperlink w:anchor="_Toc169732178" w:history="1">
        <w:r w:rsidRPr="00C74A2B">
          <w:rPr>
            <w:rStyle w:val="Hyperlink"/>
            <w:noProof/>
          </w:rPr>
          <w:t>Hình 13</w:t>
        </w:r>
        <w:r w:rsidRPr="00C74A2B">
          <w:rPr>
            <w:rStyle w:val="Hyperlink"/>
            <w:noProof/>
            <w:lang w:val="vi-VN"/>
          </w:rPr>
          <w:t>: Dữ liệu sau khi được mã hóa</w:t>
        </w:r>
        <w:r>
          <w:rPr>
            <w:noProof/>
            <w:webHidden/>
          </w:rPr>
          <w:tab/>
        </w:r>
        <w:r>
          <w:rPr>
            <w:noProof/>
            <w:webHidden/>
          </w:rPr>
          <w:fldChar w:fldCharType="begin"/>
        </w:r>
        <w:r>
          <w:rPr>
            <w:noProof/>
            <w:webHidden/>
          </w:rPr>
          <w:instrText xml:space="preserve"> PAGEREF _Toc169732178 \h </w:instrText>
        </w:r>
        <w:r>
          <w:rPr>
            <w:noProof/>
            <w:webHidden/>
          </w:rPr>
        </w:r>
        <w:r>
          <w:rPr>
            <w:noProof/>
            <w:webHidden/>
          </w:rPr>
          <w:fldChar w:fldCharType="separate"/>
        </w:r>
        <w:r w:rsidR="009D43F6">
          <w:rPr>
            <w:noProof/>
            <w:webHidden/>
          </w:rPr>
          <w:t>24</w:t>
        </w:r>
        <w:r>
          <w:rPr>
            <w:noProof/>
            <w:webHidden/>
          </w:rPr>
          <w:fldChar w:fldCharType="end"/>
        </w:r>
      </w:hyperlink>
    </w:p>
    <w:p w14:paraId="68809ECE" w14:textId="2C85CA1D" w:rsidR="006873FE" w:rsidRDefault="006873FE">
      <w:pPr>
        <w:pStyle w:val="TableofFigures"/>
        <w:tabs>
          <w:tab w:val="right" w:leader="dot" w:pos="9061"/>
        </w:tabs>
        <w:rPr>
          <w:rFonts w:asciiTheme="minorHAnsi" w:eastAsiaTheme="minorEastAsia" w:hAnsiTheme="minorHAnsi"/>
          <w:noProof/>
          <w:sz w:val="24"/>
        </w:rPr>
      </w:pPr>
      <w:hyperlink w:anchor="_Toc169732179" w:history="1">
        <w:r w:rsidRPr="00C74A2B">
          <w:rPr>
            <w:rStyle w:val="Hyperlink"/>
            <w:noProof/>
          </w:rPr>
          <w:t>Hình 14</w:t>
        </w:r>
        <w:r w:rsidRPr="00C74A2B">
          <w:rPr>
            <w:rStyle w:val="Hyperlink"/>
            <w:noProof/>
            <w:lang w:val="vi-VN"/>
          </w:rPr>
          <w:t>: Mã hóa Keys AES bằng CP-ABE</w:t>
        </w:r>
        <w:r>
          <w:rPr>
            <w:noProof/>
            <w:webHidden/>
          </w:rPr>
          <w:tab/>
        </w:r>
        <w:r>
          <w:rPr>
            <w:noProof/>
            <w:webHidden/>
          </w:rPr>
          <w:fldChar w:fldCharType="begin"/>
        </w:r>
        <w:r>
          <w:rPr>
            <w:noProof/>
            <w:webHidden/>
          </w:rPr>
          <w:instrText xml:space="preserve"> PAGEREF _Toc169732179 \h </w:instrText>
        </w:r>
        <w:r>
          <w:rPr>
            <w:noProof/>
            <w:webHidden/>
          </w:rPr>
        </w:r>
        <w:r>
          <w:rPr>
            <w:noProof/>
            <w:webHidden/>
          </w:rPr>
          <w:fldChar w:fldCharType="separate"/>
        </w:r>
        <w:r w:rsidR="009D43F6">
          <w:rPr>
            <w:noProof/>
            <w:webHidden/>
          </w:rPr>
          <w:t>24</w:t>
        </w:r>
        <w:r>
          <w:rPr>
            <w:noProof/>
            <w:webHidden/>
          </w:rPr>
          <w:fldChar w:fldCharType="end"/>
        </w:r>
      </w:hyperlink>
    </w:p>
    <w:p w14:paraId="29592D4A" w14:textId="6EFC9828" w:rsidR="006873FE" w:rsidRDefault="006873FE">
      <w:pPr>
        <w:pStyle w:val="TableofFigures"/>
        <w:tabs>
          <w:tab w:val="right" w:leader="dot" w:pos="9061"/>
        </w:tabs>
        <w:rPr>
          <w:rFonts w:asciiTheme="minorHAnsi" w:eastAsiaTheme="minorEastAsia" w:hAnsiTheme="minorHAnsi"/>
          <w:noProof/>
          <w:sz w:val="24"/>
        </w:rPr>
      </w:pPr>
      <w:hyperlink w:anchor="_Toc169732180" w:history="1">
        <w:r w:rsidRPr="00C74A2B">
          <w:rPr>
            <w:rStyle w:val="Hyperlink"/>
            <w:noProof/>
          </w:rPr>
          <w:t>Hình 15</w:t>
        </w:r>
        <w:r w:rsidRPr="00C74A2B">
          <w:rPr>
            <w:rStyle w:val="Hyperlink"/>
            <w:noProof/>
            <w:lang w:val="vi-VN"/>
          </w:rPr>
          <w:t>: Các Keys AES sau khi được mã hóa</w:t>
        </w:r>
        <w:r>
          <w:rPr>
            <w:noProof/>
            <w:webHidden/>
          </w:rPr>
          <w:tab/>
        </w:r>
        <w:r>
          <w:rPr>
            <w:noProof/>
            <w:webHidden/>
          </w:rPr>
          <w:fldChar w:fldCharType="begin"/>
        </w:r>
        <w:r>
          <w:rPr>
            <w:noProof/>
            <w:webHidden/>
          </w:rPr>
          <w:instrText xml:space="preserve"> PAGEREF _Toc169732180 \h </w:instrText>
        </w:r>
        <w:r>
          <w:rPr>
            <w:noProof/>
            <w:webHidden/>
          </w:rPr>
        </w:r>
        <w:r>
          <w:rPr>
            <w:noProof/>
            <w:webHidden/>
          </w:rPr>
          <w:fldChar w:fldCharType="separate"/>
        </w:r>
        <w:r w:rsidR="009D43F6">
          <w:rPr>
            <w:noProof/>
            <w:webHidden/>
          </w:rPr>
          <w:t>25</w:t>
        </w:r>
        <w:r>
          <w:rPr>
            <w:noProof/>
            <w:webHidden/>
          </w:rPr>
          <w:fldChar w:fldCharType="end"/>
        </w:r>
      </w:hyperlink>
    </w:p>
    <w:p w14:paraId="5D2B2B4D" w14:textId="49631215" w:rsidR="006873FE" w:rsidRDefault="006873FE">
      <w:pPr>
        <w:pStyle w:val="TableofFigures"/>
        <w:tabs>
          <w:tab w:val="right" w:leader="dot" w:pos="9061"/>
        </w:tabs>
        <w:rPr>
          <w:rFonts w:asciiTheme="minorHAnsi" w:eastAsiaTheme="minorEastAsia" w:hAnsiTheme="minorHAnsi"/>
          <w:noProof/>
          <w:sz w:val="24"/>
        </w:rPr>
      </w:pPr>
      <w:hyperlink w:anchor="_Toc169732181" w:history="1">
        <w:r w:rsidRPr="00C74A2B">
          <w:rPr>
            <w:rStyle w:val="Hyperlink"/>
            <w:noProof/>
          </w:rPr>
          <w:t>Hình 16</w:t>
        </w:r>
        <w:r w:rsidRPr="00C74A2B">
          <w:rPr>
            <w:rStyle w:val="Hyperlink"/>
            <w:noProof/>
            <w:lang w:val="vi-VN"/>
          </w:rPr>
          <w:t>: Đưa dữ liệu đã mã hóa lên Cloud</w:t>
        </w:r>
        <w:r w:rsidRPr="00C74A2B">
          <w:rPr>
            <w:rStyle w:val="Hyperlink"/>
            <w:noProof/>
          </w:rPr>
          <w:t>.</w:t>
        </w:r>
        <w:r>
          <w:rPr>
            <w:noProof/>
            <w:webHidden/>
          </w:rPr>
          <w:tab/>
        </w:r>
        <w:r>
          <w:rPr>
            <w:noProof/>
            <w:webHidden/>
          </w:rPr>
          <w:fldChar w:fldCharType="begin"/>
        </w:r>
        <w:r>
          <w:rPr>
            <w:noProof/>
            <w:webHidden/>
          </w:rPr>
          <w:instrText xml:space="preserve"> PAGEREF _Toc169732181 \h </w:instrText>
        </w:r>
        <w:r>
          <w:rPr>
            <w:noProof/>
            <w:webHidden/>
          </w:rPr>
        </w:r>
        <w:r>
          <w:rPr>
            <w:noProof/>
            <w:webHidden/>
          </w:rPr>
          <w:fldChar w:fldCharType="separate"/>
        </w:r>
        <w:r w:rsidR="009D43F6">
          <w:rPr>
            <w:noProof/>
            <w:webHidden/>
          </w:rPr>
          <w:t>25</w:t>
        </w:r>
        <w:r>
          <w:rPr>
            <w:noProof/>
            <w:webHidden/>
          </w:rPr>
          <w:fldChar w:fldCharType="end"/>
        </w:r>
      </w:hyperlink>
    </w:p>
    <w:p w14:paraId="5C290462" w14:textId="02EC7A79" w:rsidR="006873FE" w:rsidRDefault="006873FE">
      <w:pPr>
        <w:pStyle w:val="TableofFigures"/>
        <w:tabs>
          <w:tab w:val="right" w:leader="dot" w:pos="9061"/>
        </w:tabs>
        <w:rPr>
          <w:rFonts w:asciiTheme="minorHAnsi" w:eastAsiaTheme="minorEastAsia" w:hAnsiTheme="minorHAnsi"/>
          <w:noProof/>
          <w:sz w:val="24"/>
        </w:rPr>
      </w:pPr>
      <w:hyperlink w:anchor="_Toc169732182" w:history="1">
        <w:r w:rsidRPr="00C74A2B">
          <w:rPr>
            <w:rStyle w:val="Hyperlink"/>
            <w:noProof/>
          </w:rPr>
          <w:t>Hình 17</w:t>
        </w:r>
        <w:r w:rsidRPr="00C74A2B">
          <w:rPr>
            <w:rStyle w:val="Hyperlink"/>
            <w:noProof/>
            <w:lang w:val="vi-VN"/>
          </w:rPr>
          <w:t>: Đưa các Keys AES đã mã hóa lên Cloud</w:t>
        </w:r>
        <w:r w:rsidRPr="00C74A2B">
          <w:rPr>
            <w:rStyle w:val="Hyperlink"/>
            <w:noProof/>
          </w:rPr>
          <w:t>.</w:t>
        </w:r>
        <w:r>
          <w:rPr>
            <w:noProof/>
            <w:webHidden/>
          </w:rPr>
          <w:tab/>
        </w:r>
        <w:r>
          <w:rPr>
            <w:noProof/>
            <w:webHidden/>
          </w:rPr>
          <w:fldChar w:fldCharType="begin"/>
        </w:r>
        <w:r>
          <w:rPr>
            <w:noProof/>
            <w:webHidden/>
          </w:rPr>
          <w:instrText xml:space="preserve"> PAGEREF _Toc169732182 \h </w:instrText>
        </w:r>
        <w:r>
          <w:rPr>
            <w:noProof/>
            <w:webHidden/>
          </w:rPr>
        </w:r>
        <w:r>
          <w:rPr>
            <w:noProof/>
            <w:webHidden/>
          </w:rPr>
          <w:fldChar w:fldCharType="separate"/>
        </w:r>
        <w:r w:rsidR="009D43F6">
          <w:rPr>
            <w:noProof/>
            <w:webHidden/>
          </w:rPr>
          <w:t>26</w:t>
        </w:r>
        <w:r>
          <w:rPr>
            <w:noProof/>
            <w:webHidden/>
          </w:rPr>
          <w:fldChar w:fldCharType="end"/>
        </w:r>
      </w:hyperlink>
    </w:p>
    <w:p w14:paraId="2C9A1485" w14:textId="71FA0FFE" w:rsidR="006873FE" w:rsidRDefault="006873FE">
      <w:pPr>
        <w:pStyle w:val="TableofFigures"/>
        <w:tabs>
          <w:tab w:val="right" w:leader="dot" w:pos="9061"/>
        </w:tabs>
        <w:rPr>
          <w:rFonts w:asciiTheme="minorHAnsi" w:eastAsiaTheme="minorEastAsia" w:hAnsiTheme="minorHAnsi"/>
          <w:noProof/>
          <w:sz w:val="24"/>
        </w:rPr>
      </w:pPr>
      <w:hyperlink w:anchor="_Toc169732183" w:history="1">
        <w:r w:rsidRPr="00C74A2B">
          <w:rPr>
            <w:rStyle w:val="Hyperlink"/>
            <w:noProof/>
          </w:rPr>
          <w:t>Hình 18</w:t>
        </w:r>
        <w:r w:rsidRPr="00C74A2B">
          <w:rPr>
            <w:rStyle w:val="Hyperlink"/>
            <w:noProof/>
            <w:lang w:val="vi-VN"/>
          </w:rPr>
          <w:t>: Yêu cầu Keys theo thuộc tính</w:t>
        </w:r>
        <w:r>
          <w:rPr>
            <w:noProof/>
            <w:webHidden/>
          </w:rPr>
          <w:tab/>
        </w:r>
        <w:r>
          <w:rPr>
            <w:noProof/>
            <w:webHidden/>
          </w:rPr>
          <w:fldChar w:fldCharType="begin"/>
        </w:r>
        <w:r>
          <w:rPr>
            <w:noProof/>
            <w:webHidden/>
          </w:rPr>
          <w:instrText xml:space="preserve"> PAGEREF _Toc169732183 \h </w:instrText>
        </w:r>
        <w:r>
          <w:rPr>
            <w:noProof/>
            <w:webHidden/>
          </w:rPr>
        </w:r>
        <w:r>
          <w:rPr>
            <w:noProof/>
            <w:webHidden/>
          </w:rPr>
          <w:fldChar w:fldCharType="separate"/>
        </w:r>
        <w:r w:rsidR="009D43F6">
          <w:rPr>
            <w:noProof/>
            <w:webHidden/>
          </w:rPr>
          <w:t>26</w:t>
        </w:r>
        <w:r>
          <w:rPr>
            <w:noProof/>
            <w:webHidden/>
          </w:rPr>
          <w:fldChar w:fldCharType="end"/>
        </w:r>
      </w:hyperlink>
    </w:p>
    <w:p w14:paraId="2E1201E4" w14:textId="5D2F8896" w:rsidR="006873FE" w:rsidRDefault="006873FE">
      <w:pPr>
        <w:pStyle w:val="TableofFigures"/>
        <w:tabs>
          <w:tab w:val="right" w:leader="dot" w:pos="9061"/>
        </w:tabs>
        <w:rPr>
          <w:rFonts w:asciiTheme="minorHAnsi" w:eastAsiaTheme="minorEastAsia" w:hAnsiTheme="minorHAnsi"/>
          <w:noProof/>
          <w:sz w:val="24"/>
        </w:rPr>
      </w:pPr>
      <w:hyperlink w:anchor="_Toc169732184" w:history="1">
        <w:r w:rsidRPr="00C74A2B">
          <w:rPr>
            <w:rStyle w:val="Hyperlink"/>
            <w:noProof/>
          </w:rPr>
          <w:t>Hình 19</w:t>
        </w:r>
        <w:r w:rsidRPr="00C74A2B">
          <w:rPr>
            <w:rStyle w:val="Hyperlink"/>
            <w:noProof/>
            <w:lang w:val="vi-VN"/>
          </w:rPr>
          <w:t>: Thực hiện giải mã các Keys nhận được</w:t>
        </w:r>
        <w:r>
          <w:rPr>
            <w:noProof/>
            <w:webHidden/>
          </w:rPr>
          <w:tab/>
        </w:r>
        <w:r>
          <w:rPr>
            <w:noProof/>
            <w:webHidden/>
          </w:rPr>
          <w:fldChar w:fldCharType="begin"/>
        </w:r>
        <w:r>
          <w:rPr>
            <w:noProof/>
            <w:webHidden/>
          </w:rPr>
          <w:instrText xml:space="preserve"> PAGEREF _Toc169732184 \h </w:instrText>
        </w:r>
        <w:r>
          <w:rPr>
            <w:noProof/>
            <w:webHidden/>
          </w:rPr>
        </w:r>
        <w:r>
          <w:rPr>
            <w:noProof/>
            <w:webHidden/>
          </w:rPr>
          <w:fldChar w:fldCharType="separate"/>
        </w:r>
        <w:r w:rsidR="009D43F6">
          <w:rPr>
            <w:noProof/>
            <w:webHidden/>
          </w:rPr>
          <w:t>27</w:t>
        </w:r>
        <w:r>
          <w:rPr>
            <w:noProof/>
            <w:webHidden/>
          </w:rPr>
          <w:fldChar w:fldCharType="end"/>
        </w:r>
      </w:hyperlink>
    </w:p>
    <w:p w14:paraId="03DF5DED" w14:textId="6F297A29" w:rsidR="006873FE" w:rsidRDefault="006873FE">
      <w:pPr>
        <w:pStyle w:val="TableofFigures"/>
        <w:tabs>
          <w:tab w:val="right" w:leader="dot" w:pos="9061"/>
        </w:tabs>
        <w:rPr>
          <w:rFonts w:asciiTheme="minorHAnsi" w:eastAsiaTheme="minorEastAsia" w:hAnsiTheme="minorHAnsi"/>
          <w:noProof/>
          <w:sz w:val="24"/>
        </w:rPr>
      </w:pPr>
      <w:hyperlink w:anchor="_Toc169732185" w:history="1">
        <w:r w:rsidRPr="00C74A2B">
          <w:rPr>
            <w:rStyle w:val="Hyperlink"/>
            <w:noProof/>
          </w:rPr>
          <w:t>Hình 20</w:t>
        </w:r>
        <w:r w:rsidRPr="00C74A2B">
          <w:rPr>
            <w:rStyle w:val="Hyperlink"/>
            <w:noProof/>
            <w:lang w:val="vi-VN"/>
          </w:rPr>
          <w:t>: Giải mã dữ liệu thông qua AES-GCM-256</w:t>
        </w:r>
        <w:r>
          <w:rPr>
            <w:noProof/>
            <w:webHidden/>
          </w:rPr>
          <w:tab/>
        </w:r>
        <w:r>
          <w:rPr>
            <w:noProof/>
            <w:webHidden/>
          </w:rPr>
          <w:fldChar w:fldCharType="begin"/>
        </w:r>
        <w:r>
          <w:rPr>
            <w:noProof/>
            <w:webHidden/>
          </w:rPr>
          <w:instrText xml:space="preserve"> PAGEREF _Toc169732185 \h </w:instrText>
        </w:r>
        <w:r>
          <w:rPr>
            <w:noProof/>
            <w:webHidden/>
          </w:rPr>
        </w:r>
        <w:r>
          <w:rPr>
            <w:noProof/>
            <w:webHidden/>
          </w:rPr>
          <w:fldChar w:fldCharType="separate"/>
        </w:r>
        <w:r w:rsidR="009D43F6">
          <w:rPr>
            <w:noProof/>
            <w:webHidden/>
          </w:rPr>
          <w:t>27</w:t>
        </w:r>
        <w:r>
          <w:rPr>
            <w:noProof/>
            <w:webHidden/>
          </w:rPr>
          <w:fldChar w:fldCharType="end"/>
        </w:r>
      </w:hyperlink>
    </w:p>
    <w:p w14:paraId="2B22F543" w14:textId="333A41DF" w:rsidR="006873FE" w:rsidRDefault="006873FE">
      <w:pPr>
        <w:pStyle w:val="TableofFigures"/>
        <w:tabs>
          <w:tab w:val="right" w:leader="dot" w:pos="9061"/>
        </w:tabs>
        <w:rPr>
          <w:rFonts w:asciiTheme="minorHAnsi" w:eastAsiaTheme="minorEastAsia" w:hAnsiTheme="minorHAnsi"/>
          <w:noProof/>
          <w:sz w:val="24"/>
        </w:rPr>
      </w:pPr>
      <w:hyperlink w:anchor="_Toc169732186" w:history="1">
        <w:r w:rsidRPr="00C74A2B">
          <w:rPr>
            <w:rStyle w:val="Hyperlink"/>
            <w:noProof/>
          </w:rPr>
          <w:t>Hình 21</w:t>
        </w:r>
        <w:r w:rsidRPr="00C74A2B">
          <w:rPr>
            <w:rStyle w:val="Hyperlink"/>
            <w:noProof/>
            <w:lang w:val="vi-VN"/>
          </w:rPr>
          <w:t>: Dữ liệu sau khi được giải mã</w:t>
        </w:r>
        <w:r>
          <w:rPr>
            <w:noProof/>
            <w:webHidden/>
          </w:rPr>
          <w:tab/>
        </w:r>
        <w:r>
          <w:rPr>
            <w:noProof/>
            <w:webHidden/>
          </w:rPr>
          <w:fldChar w:fldCharType="begin"/>
        </w:r>
        <w:r>
          <w:rPr>
            <w:noProof/>
            <w:webHidden/>
          </w:rPr>
          <w:instrText xml:space="preserve"> PAGEREF _Toc169732186 \h </w:instrText>
        </w:r>
        <w:r>
          <w:rPr>
            <w:noProof/>
            <w:webHidden/>
          </w:rPr>
        </w:r>
        <w:r>
          <w:rPr>
            <w:noProof/>
            <w:webHidden/>
          </w:rPr>
          <w:fldChar w:fldCharType="separate"/>
        </w:r>
        <w:r w:rsidR="009D43F6">
          <w:rPr>
            <w:noProof/>
            <w:webHidden/>
          </w:rPr>
          <w:t>28</w:t>
        </w:r>
        <w:r>
          <w:rPr>
            <w:noProof/>
            <w:webHidden/>
          </w:rPr>
          <w:fldChar w:fldCharType="end"/>
        </w:r>
      </w:hyperlink>
    </w:p>
    <w:p w14:paraId="7727CC99" w14:textId="0F1C846B" w:rsidR="006873FE" w:rsidRDefault="006873FE">
      <w:pPr>
        <w:pStyle w:val="TableofFigures"/>
        <w:tabs>
          <w:tab w:val="right" w:leader="dot" w:pos="9061"/>
        </w:tabs>
        <w:rPr>
          <w:rFonts w:asciiTheme="minorHAnsi" w:eastAsiaTheme="minorEastAsia" w:hAnsiTheme="minorHAnsi"/>
          <w:noProof/>
          <w:sz w:val="24"/>
        </w:rPr>
      </w:pPr>
      <w:hyperlink w:anchor="_Toc169732187" w:history="1">
        <w:r w:rsidRPr="00C74A2B">
          <w:rPr>
            <w:rStyle w:val="Hyperlink"/>
            <w:noProof/>
          </w:rPr>
          <w:t>Hình 22: Chứng chỉ cho Server (Localhost)</w:t>
        </w:r>
        <w:r>
          <w:rPr>
            <w:noProof/>
            <w:webHidden/>
          </w:rPr>
          <w:tab/>
        </w:r>
        <w:r>
          <w:rPr>
            <w:noProof/>
            <w:webHidden/>
          </w:rPr>
          <w:fldChar w:fldCharType="begin"/>
        </w:r>
        <w:r>
          <w:rPr>
            <w:noProof/>
            <w:webHidden/>
          </w:rPr>
          <w:instrText xml:space="preserve"> PAGEREF _Toc169732187 \h </w:instrText>
        </w:r>
        <w:r>
          <w:rPr>
            <w:noProof/>
            <w:webHidden/>
          </w:rPr>
        </w:r>
        <w:r>
          <w:rPr>
            <w:noProof/>
            <w:webHidden/>
          </w:rPr>
          <w:fldChar w:fldCharType="separate"/>
        </w:r>
        <w:r w:rsidR="009D43F6">
          <w:rPr>
            <w:noProof/>
            <w:webHidden/>
          </w:rPr>
          <w:t>29</w:t>
        </w:r>
        <w:r>
          <w:rPr>
            <w:noProof/>
            <w:webHidden/>
          </w:rPr>
          <w:fldChar w:fldCharType="end"/>
        </w:r>
      </w:hyperlink>
    </w:p>
    <w:p w14:paraId="4CE111CD" w14:textId="212FE226" w:rsidR="006873FE" w:rsidRDefault="006873FE">
      <w:pPr>
        <w:pStyle w:val="TableofFigures"/>
        <w:tabs>
          <w:tab w:val="right" w:leader="dot" w:pos="9061"/>
        </w:tabs>
        <w:rPr>
          <w:rFonts w:asciiTheme="minorHAnsi" w:eastAsiaTheme="minorEastAsia" w:hAnsiTheme="minorHAnsi"/>
          <w:noProof/>
          <w:sz w:val="24"/>
        </w:rPr>
      </w:pPr>
      <w:hyperlink w:anchor="_Toc169732188" w:history="1">
        <w:r w:rsidRPr="00C74A2B">
          <w:rPr>
            <w:rStyle w:val="Hyperlink"/>
            <w:noProof/>
          </w:rPr>
          <w:t>Hình 23:  Chứng chỉ cho Server</w:t>
        </w:r>
        <w:r>
          <w:rPr>
            <w:noProof/>
            <w:webHidden/>
          </w:rPr>
          <w:tab/>
        </w:r>
        <w:r>
          <w:rPr>
            <w:noProof/>
            <w:webHidden/>
          </w:rPr>
          <w:fldChar w:fldCharType="begin"/>
        </w:r>
        <w:r>
          <w:rPr>
            <w:noProof/>
            <w:webHidden/>
          </w:rPr>
          <w:instrText xml:space="preserve"> PAGEREF _Toc169732188 \h </w:instrText>
        </w:r>
        <w:r>
          <w:rPr>
            <w:noProof/>
            <w:webHidden/>
          </w:rPr>
        </w:r>
        <w:r>
          <w:rPr>
            <w:noProof/>
            <w:webHidden/>
          </w:rPr>
          <w:fldChar w:fldCharType="separate"/>
        </w:r>
        <w:r w:rsidR="009D43F6">
          <w:rPr>
            <w:noProof/>
            <w:webHidden/>
          </w:rPr>
          <w:t>30</w:t>
        </w:r>
        <w:r>
          <w:rPr>
            <w:noProof/>
            <w:webHidden/>
          </w:rPr>
          <w:fldChar w:fldCharType="end"/>
        </w:r>
      </w:hyperlink>
    </w:p>
    <w:p w14:paraId="7174C800" w14:textId="3702279B" w:rsidR="006873FE" w:rsidRDefault="006873FE">
      <w:pPr>
        <w:pStyle w:val="TableofFigures"/>
        <w:tabs>
          <w:tab w:val="right" w:leader="dot" w:pos="9061"/>
        </w:tabs>
        <w:rPr>
          <w:rFonts w:asciiTheme="minorHAnsi" w:eastAsiaTheme="minorEastAsia" w:hAnsiTheme="minorHAnsi"/>
          <w:noProof/>
          <w:sz w:val="24"/>
        </w:rPr>
      </w:pPr>
      <w:hyperlink w:anchor="_Toc169732189" w:history="1">
        <w:r w:rsidRPr="00C74A2B">
          <w:rPr>
            <w:rStyle w:val="Hyperlink"/>
            <w:noProof/>
          </w:rPr>
          <w:t>Hình 24</w:t>
        </w:r>
        <w:r w:rsidRPr="00C74A2B">
          <w:rPr>
            <w:rStyle w:val="Hyperlink"/>
            <w:noProof/>
            <w:lang w:val="vi-VN"/>
          </w:rPr>
          <w:t>: Gửi và nhận Public Key, Secret Key</w:t>
        </w:r>
        <w:r>
          <w:rPr>
            <w:noProof/>
            <w:webHidden/>
          </w:rPr>
          <w:tab/>
        </w:r>
        <w:r>
          <w:rPr>
            <w:noProof/>
            <w:webHidden/>
          </w:rPr>
          <w:fldChar w:fldCharType="begin"/>
        </w:r>
        <w:r>
          <w:rPr>
            <w:noProof/>
            <w:webHidden/>
          </w:rPr>
          <w:instrText xml:space="preserve"> PAGEREF _Toc169732189 \h </w:instrText>
        </w:r>
        <w:r>
          <w:rPr>
            <w:noProof/>
            <w:webHidden/>
          </w:rPr>
        </w:r>
        <w:r>
          <w:rPr>
            <w:noProof/>
            <w:webHidden/>
          </w:rPr>
          <w:fldChar w:fldCharType="separate"/>
        </w:r>
        <w:r w:rsidR="009D43F6">
          <w:rPr>
            <w:noProof/>
            <w:webHidden/>
          </w:rPr>
          <w:t>30</w:t>
        </w:r>
        <w:r>
          <w:rPr>
            <w:noProof/>
            <w:webHidden/>
          </w:rPr>
          <w:fldChar w:fldCharType="end"/>
        </w:r>
      </w:hyperlink>
    </w:p>
    <w:p w14:paraId="18838145" w14:textId="2829A2BC" w:rsidR="00C431BD" w:rsidRPr="00853C55" w:rsidRDefault="00317789" w:rsidP="008168E5">
      <w:pPr>
        <w:spacing w:line="480" w:lineRule="auto"/>
        <w:rPr>
          <w:b/>
          <w:sz w:val="28"/>
          <w:szCs w:val="28"/>
        </w:rPr>
        <w:sectPr w:rsidR="00C431BD" w:rsidRPr="00853C55" w:rsidSect="001A4224">
          <w:headerReference w:type="default" r:id="rId10"/>
          <w:pgSz w:w="11906" w:h="16838" w:code="9"/>
          <w:pgMar w:top="1134" w:right="1134" w:bottom="1134" w:left="1701" w:header="720" w:footer="720" w:gutter="0"/>
          <w:cols w:space="720"/>
          <w:docGrid w:linePitch="360"/>
        </w:sectPr>
      </w:pPr>
      <w:r>
        <w:rPr>
          <w:b/>
          <w:sz w:val="28"/>
          <w:szCs w:val="28"/>
        </w:rPr>
        <w:fldChar w:fldCharType="end"/>
      </w:r>
    </w:p>
    <w:p w14:paraId="19371CCD" w14:textId="520B8445" w:rsidR="000141E5" w:rsidRPr="000141E5" w:rsidRDefault="001C76CD" w:rsidP="00E83A42">
      <w:pPr>
        <w:pStyle w:val="Heading1"/>
      </w:pPr>
      <w:bookmarkStart w:id="5" w:name="_Toc169702053"/>
      <w:bookmarkStart w:id="6" w:name="_Toc2072862115"/>
      <w:bookmarkStart w:id="7" w:name="_Toc169731632"/>
      <w:r>
        <w:lastRenderedPageBreak/>
        <w:t>CHƯƠNG</w:t>
      </w:r>
      <w:r w:rsidR="000141E5" w:rsidRPr="000141E5">
        <w:t xml:space="preserve"> </w:t>
      </w:r>
      <w:r>
        <w:t>1:</w:t>
      </w:r>
      <w:r w:rsidR="000141E5" w:rsidRPr="000141E5">
        <w:t xml:space="preserve"> </w:t>
      </w:r>
      <w:r w:rsidR="00A26727">
        <w:t>GIỚI THIỆU</w:t>
      </w:r>
      <w:bookmarkEnd w:id="5"/>
      <w:bookmarkEnd w:id="6"/>
      <w:bookmarkEnd w:id="7"/>
    </w:p>
    <w:p w14:paraId="7258AF06" w14:textId="674FB548" w:rsidR="000141E5" w:rsidRPr="001C7908" w:rsidRDefault="000141E5" w:rsidP="00FB4ACB">
      <w:pPr>
        <w:pStyle w:val="Heading2"/>
        <w:rPr>
          <w:lang w:val="en-US"/>
        </w:rPr>
      </w:pPr>
      <w:bookmarkStart w:id="8" w:name="_Toc169702054"/>
      <w:bookmarkStart w:id="9" w:name="_Toc180980096"/>
      <w:bookmarkStart w:id="10" w:name="_Toc169731633"/>
      <w:r w:rsidRPr="000141E5">
        <w:t>1.1. Tổng quan đề tài</w:t>
      </w:r>
      <w:bookmarkEnd w:id="8"/>
      <w:bookmarkEnd w:id="9"/>
      <w:bookmarkEnd w:id="10"/>
    </w:p>
    <w:p w14:paraId="4F3F6F1E" w14:textId="0D276E63" w:rsidR="000141E5" w:rsidRPr="000141E5" w:rsidRDefault="000141E5" w:rsidP="00C002CD">
      <w:pPr>
        <w:ind w:firstLine="720"/>
        <w:rPr>
          <w:rFonts w:cs="Times New Roman"/>
          <w:szCs w:val="26"/>
          <w:lang w:val="vi-VN"/>
        </w:rPr>
      </w:pPr>
      <w:r w:rsidRPr="000141E5">
        <w:rPr>
          <w:rFonts w:cs="Times New Roman"/>
          <w:szCs w:val="26"/>
          <w:lang w:val="vi-VN"/>
        </w:rPr>
        <w:t xml:space="preserve">- </w:t>
      </w:r>
      <w:r w:rsidR="00A26727">
        <w:rPr>
          <w:rFonts w:cs="Times New Roman"/>
          <w:szCs w:val="26"/>
          <w:lang w:val="vi-VN"/>
        </w:rPr>
        <w:t>Tên đ</w:t>
      </w:r>
      <w:r w:rsidRPr="000141E5">
        <w:rPr>
          <w:rFonts w:cs="Times New Roman"/>
          <w:szCs w:val="26"/>
          <w:lang w:val="vi-VN"/>
        </w:rPr>
        <w:t>ề tài: Bảo mật và Kiểm soát Quyền truy cập</w:t>
      </w:r>
      <w:r w:rsidRPr="00A26727">
        <w:rPr>
          <w:rFonts w:cs="Times New Roman"/>
          <w:szCs w:val="26"/>
          <w:lang w:val="vi-VN"/>
        </w:rPr>
        <w:t xml:space="preserve"> </w:t>
      </w:r>
      <w:r w:rsidR="00EF6B69" w:rsidRPr="00A26727">
        <w:rPr>
          <w:rFonts w:cs="Times New Roman"/>
          <w:szCs w:val="26"/>
          <w:lang w:val="vi-VN"/>
        </w:rPr>
        <w:t>Dữ liệu</w:t>
      </w:r>
      <w:r w:rsidRPr="000141E5">
        <w:rPr>
          <w:rFonts w:cs="Times New Roman"/>
          <w:szCs w:val="26"/>
          <w:lang w:val="vi-VN"/>
        </w:rPr>
        <w:t xml:space="preserve"> trên Amazon </w:t>
      </w:r>
      <w:r w:rsidR="00CC179F" w:rsidRPr="00A26727">
        <w:rPr>
          <w:rFonts w:cs="Times New Roman"/>
          <w:szCs w:val="26"/>
          <w:lang w:val="vi-VN"/>
        </w:rPr>
        <w:t>RD</w:t>
      </w:r>
      <w:r w:rsidRPr="000141E5">
        <w:rPr>
          <w:rFonts w:cs="Times New Roman"/>
          <w:szCs w:val="26"/>
          <w:lang w:val="vi-VN"/>
        </w:rPr>
        <w:t>S MySQL.</w:t>
      </w:r>
    </w:p>
    <w:p w14:paraId="4F96A824" w14:textId="77777777" w:rsidR="000141E5" w:rsidRPr="000141E5" w:rsidRDefault="000141E5" w:rsidP="00C002CD">
      <w:pPr>
        <w:ind w:firstLine="720"/>
        <w:rPr>
          <w:rFonts w:cs="Times New Roman"/>
          <w:szCs w:val="26"/>
          <w:lang w:val="vi-VN"/>
        </w:rPr>
      </w:pPr>
      <w:r w:rsidRPr="000141E5">
        <w:rPr>
          <w:rFonts w:cs="Times New Roman"/>
          <w:szCs w:val="26"/>
          <w:lang w:val="vi-VN"/>
        </w:rPr>
        <w:t>- Thời gian thực hiện: từ tháng 03/2024 đến tháng 06/2024.</w:t>
      </w:r>
    </w:p>
    <w:p w14:paraId="61BD498A" w14:textId="747C195B" w:rsidR="000141E5" w:rsidRPr="000141E5" w:rsidRDefault="000141E5" w:rsidP="00C002CD">
      <w:pPr>
        <w:ind w:firstLine="720"/>
        <w:rPr>
          <w:rFonts w:cs="Times New Roman"/>
          <w:szCs w:val="26"/>
          <w:lang w:val="vi-VN"/>
        </w:rPr>
      </w:pPr>
      <w:r w:rsidRPr="000141E5">
        <w:rPr>
          <w:rFonts w:cs="Times New Roman"/>
          <w:szCs w:val="26"/>
          <w:lang w:val="vi-VN"/>
        </w:rPr>
        <w:t xml:space="preserve">- Link github: </w:t>
      </w:r>
      <w:r w:rsidR="00503320">
        <w:fldChar w:fldCharType="begin"/>
      </w:r>
      <w:r w:rsidR="00503320">
        <w:instrText>HYPERLINK "https://github.com/WanThinnn/Cryptography-Project.git"</w:instrText>
      </w:r>
      <w:r w:rsidR="00503320">
        <w:fldChar w:fldCharType="separate"/>
      </w:r>
      <w:r w:rsidR="00457B2E" w:rsidRPr="009033DB">
        <w:rPr>
          <w:rStyle w:val="Hyperlink"/>
          <w:rFonts w:ascii="TimesNewRomanPSMT" w:hAnsi="TimesNewRomanPSMT"/>
          <w:b/>
          <w:i/>
          <w:color w:val="86B3C0" w:themeColor="hyperlink" w:themeTint="99"/>
        </w:rPr>
        <w:t>Click here</w:t>
      </w:r>
      <w:r w:rsidR="00503320">
        <w:rPr>
          <w:rStyle w:val="Hyperlink"/>
          <w:rFonts w:ascii="TimesNewRomanPSMT" w:hAnsi="TimesNewRomanPSMT"/>
          <w:b/>
          <w:i/>
          <w:color w:val="86B3C0" w:themeColor="hyperlink" w:themeTint="99"/>
        </w:rPr>
        <w:fldChar w:fldCharType="end"/>
      </w:r>
    </w:p>
    <w:p w14:paraId="35BB1284" w14:textId="77EA78FF" w:rsidR="000141E5" w:rsidRPr="001C7908" w:rsidRDefault="000141E5" w:rsidP="00FB4ACB">
      <w:pPr>
        <w:pStyle w:val="Heading2"/>
        <w:rPr>
          <w:lang w:val="en-US"/>
        </w:rPr>
      </w:pPr>
      <w:bookmarkStart w:id="11" w:name="_Toc169702055"/>
      <w:bookmarkStart w:id="12" w:name="_Toc1774155706"/>
      <w:bookmarkStart w:id="13" w:name="_Toc169731634"/>
      <w:r w:rsidRPr="000141E5">
        <w:t xml:space="preserve">1.2. </w:t>
      </w:r>
      <w:r w:rsidR="00A26727">
        <w:t xml:space="preserve">Đặt </w:t>
      </w:r>
      <w:r w:rsidR="00A26727" w:rsidRPr="00886F11">
        <w:t>vấn</w:t>
      </w:r>
      <w:r w:rsidR="00A26727">
        <w:t xml:space="preserve"> đề</w:t>
      </w:r>
      <w:bookmarkEnd w:id="11"/>
      <w:bookmarkEnd w:id="12"/>
      <w:bookmarkEnd w:id="13"/>
    </w:p>
    <w:p w14:paraId="44190759" w14:textId="51D00E20" w:rsidR="00B06235" w:rsidRPr="00B06235" w:rsidRDefault="00E17F72" w:rsidP="000E47C5">
      <w:pPr>
        <w:spacing w:after="0"/>
        <w:ind w:firstLine="720"/>
        <w:contextualSpacing/>
        <w:rPr>
          <w:lang w:val="vi-VN"/>
        </w:rPr>
      </w:pPr>
      <w:r w:rsidRPr="00E17F72">
        <w:rPr>
          <w:lang w:val="vi-VN"/>
        </w:rPr>
        <w:t xml:space="preserve">Ngày nay, việc sử dụng các dịch vụ đám mây để lưu trữ dữ liệu nhạy cảm và bảo mật ngày càng trở nên phổ biến. Tuy nhiên, những lợi ích về sự tiện lợi và khả năng mở rộng đi kèm với những rủi ro bảo mật đáng kể cần được giải quyết. Ví dụ, một </w:t>
      </w:r>
      <w:r>
        <w:rPr>
          <w:lang w:val="vi-VN"/>
        </w:rPr>
        <w:t xml:space="preserve">bệnh viên </w:t>
      </w:r>
      <w:r w:rsidR="00DD250F">
        <w:rPr>
          <w:lang w:val="vi-VN"/>
        </w:rPr>
        <w:t xml:space="preserve">cần lưu trữ thông tin bệnh nhân, hồ sơ khám bệnh, đội ngũ bác sĩ, nhân viên </w:t>
      </w:r>
      <w:r w:rsidRPr="00E17F72">
        <w:rPr>
          <w:lang w:val="vi-VN"/>
        </w:rPr>
        <w:t>và các thông tin nhạy cảm khác trên đám mây sẽ dễ bị đe dọa bởi các mối nguy hiểm bảo mật như vi phạm dữ liệu và các mối đe dọa từ nội bộ.</w:t>
      </w:r>
    </w:p>
    <w:p w14:paraId="6DFB0A0F" w14:textId="7930D9C7" w:rsidR="00A26727" w:rsidRPr="006A4BE6" w:rsidRDefault="00A96285" w:rsidP="0003219D">
      <w:pPr>
        <w:pStyle w:val="Heading3"/>
        <w:rPr>
          <w:lang w:val="vi-VN"/>
        </w:rPr>
      </w:pPr>
      <w:bookmarkStart w:id="14" w:name="_Toc169702056"/>
      <w:bookmarkStart w:id="15" w:name="_Toc1926616936"/>
      <w:bookmarkStart w:id="16" w:name="_Toc169731635"/>
      <w:r w:rsidRPr="00F75FAF">
        <w:rPr>
          <w:lang w:val="vi-VN"/>
        </w:rPr>
        <w:t>1.2.1. Kịch bản</w:t>
      </w:r>
      <w:bookmarkEnd w:id="14"/>
      <w:bookmarkEnd w:id="15"/>
      <w:bookmarkEnd w:id="16"/>
    </w:p>
    <w:p w14:paraId="58071248" w14:textId="38E57442" w:rsidR="00DD250F" w:rsidRDefault="00454DE0" w:rsidP="00454DE0">
      <w:pPr>
        <w:tabs>
          <w:tab w:val="left" w:pos="720"/>
        </w:tabs>
        <w:rPr>
          <w:lang w:val="vi-VN"/>
        </w:rPr>
      </w:pPr>
      <w:r>
        <w:rPr>
          <w:lang w:val="vi-VN"/>
        </w:rPr>
        <w:tab/>
      </w:r>
      <w:r w:rsidR="005C68B8" w:rsidRPr="005C68B8">
        <w:rPr>
          <w:lang w:val="vi-VN"/>
        </w:rPr>
        <w:t>Trong kịch bản này, một bệnh viện đang sử dụng dịch vụ đám mây để lưu trữ các tài sản kỹ thuật số riêng tư của họ (hồ sơ bệnh nhân, tài liệu nội bộ, v.v.). Do đó, họ sẽ phải đối mặt với nhiều vấn đề bảo mật như vi phạm dữ liệu và các mối đe dọa từ bên trong.</w:t>
      </w:r>
    </w:p>
    <w:p w14:paraId="5AB0A24B" w14:textId="6F6FF2AA" w:rsidR="00BC6829" w:rsidRPr="00BC6829" w:rsidRDefault="00BC6829" w:rsidP="0008031D">
      <w:pPr>
        <w:pStyle w:val="Heading3"/>
      </w:pPr>
      <w:bookmarkStart w:id="17" w:name="_Toc169702057"/>
      <w:bookmarkStart w:id="18" w:name="_Toc518512742"/>
      <w:bookmarkStart w:id="19" w:name="_Toc169731636"/>
      <w:r w:rsidRPr="00BC6829">
        <w:t>1.2.</w:t>
      </w:r>
      <w:r>
        <w:t>2.</w:t>
      </w:r>
      <w:r w:rsidRPr="00BC6829">
        <w:t xml:space="preserve"> Các </w:t>
      </w:r>
      <w:proofErr w:type="spellStart"/>
      <w:r w:rsidRPr="00BC6829">
        <w:t>bên</w:t>
      </w:r>
      <w:proofErr w:type="spellEnd"/>
      <w:r w:rsidRPr="00BC6829">
        <w:t xml:space="preserve"> </w:t>
      </w:r>
      <w:proofErr w:type="spellStart"/>
      <w:r w:rsidRPr="00BC6829">
        <w:t>liên</w:t>
      </w:r>
      <w:proofErr w:type="spellEnd"/>
      <w:r w:rsidRPr="00BC6829">
        <w:t xml:space="preserve"> </w:t>
      </w:r>
      <w:proofErr w:type="spellStart"/>
      <w:r w:rsidRPr="00BC6829">
        <w:t>quan</w:t>
      </w:r>
      <w:bookmarkEnd w:id="17"/>
      <w:bookmarkEnd w:id="18"/>
      <w:bookmarkEnd w:id="19"/>
      <w:proofErr w:type="spellEnd"/>
    </w:p>
    <w:p w14:paraId="1C1917A3" w14:textId="3EC8AA63" w:rsidR="007044EE" w:rsidRDefault="006D052C" w:rsidP="00B62297">
      <w:pPr>
        <w:pStyle w:val="Heading4"/>
      </w:pPr>
      <w:r>
        <w:t>1.</w:t>
      </w:r>
      <w:r w:rsidR="007044EE" w:rsidRPr="007044EE">
        <w:t xml:space="preserve">2.2.1. </w:t>
      </w:r>
      <w:r>
        <w:t>C</w:t>
      </w:r>
      <w:r w:rsidR="007044EE" w:rsidRPr="007044EE">
        <w:t>A (</w:t>
      </w:r>
      <w:r w:rsidR="00FC7C2D">
        <w:t xml:space="preserve">Center </w:t>
      </w:r>
      <w:r w:rsidR="0093286A">
        <w:t xml:space="preserve">of </w:t>
      </w:r>
      <w:r w:rsidR="007044EE" w:rsidRPr="007044EE">
        <w:t>Authority)</w:t>
      </w:r>
    </w:p>
    <w:p w14:paraId="0914E2BC" w14:textId="2211349C" w:rsidR="00E031F8" w:rsidRDefault="007044EE" w:rsidP="007044EE">
      <w:pPr>
        <w:ind w:firstLine="720"/>
        <w:rPr>
          <w:lang w:val="vi-VN"/>
        </w:rPr>
      </w:pPr>
      <w:r w:rsidRPr="007044EE">
        <w:rPr>
          <w:lang w:val="vi-VN"/>
        </w:rPr>
        <w:t>Đây là bên đáng tin cậy trong hệ thống, chịu trách nhiệm cung cấp các khóa và chứng</w:t>
      </w:r>
      <w:r>
        <w:rPr>
          <w:lang w:val="vi-VN"/>
        </w:rPr>
        <w:t xml:space="preserve"> </w:t>
      </w:r>
      <w:r w:rsidRPr="007044EE">
        <w:rPr>
          <w:lang w:val="vi-VN"/>
        </w:rPr>
        <w:t xml:space="preserve">chỉ cho các bên khác. </w:t>
      </w:r>
      <w:r w:rsidR="0093286A">
        <w:rPr>
          <w:lang w:val="vi-VN"/>
        </w:rPr>
        <w:t>C</w:t>
      </w:r>
      <w:r w:rsidRPr="007044EE">
        <w:rPr>
          <w:lang w:val="vi-VN"/>
        </w:rPr>
        <w:t>A cung cấp public key cho Data-owners để mã hóa dữ liệu và tạo</w:t>
      </w:r>
      <w:r>
        <w:rPr>
          <w:lang w:val="vi-VN"/>
        </w:rPr>
        <w:t xml:space="preserve"> </w:t>
      </w:r>
      <w:r w:rsidRPr="007044EE">
        <w:rPr>
          <w:lang w:val="vi-VN"/>
        </w:rPr>
        <w:t xml:space="preserve">secret key cho Data-users để giải mã dữ liệu trong hệ thống. </w:t>
      </w:r>
    </w:p>
    <w:p w14:paraId="5EEBF9ED" w14:textId="621F8CF8" w:rsidR="007044EE" w:rsidRPr="006A4BE6" w:rsidRDefault="006D052C" w:rsidP="00B62297">
      <w:pPr>
        <w:pStyle w:val="Heading4"/>
      </w:pPr>
      <w:r w:rsidRPr="002C2BD9">
        <w:t>1.</w:t>
      </w:r>
      <w:r w:rsidR="007044EE" w:rsidRPr="002C2BD9">
        <w:t xml:space="preserve">2.2.2. Data </w:t>
      </w:r>
      <w:r w:rsidR="00FD436B" w:rsidRPr="002C2BD9">
        <w:t>O</w:t>
      </w:r>
      <w:r w:rsidR="007044EE" w:rsidRPr="002C2BD9">
        <w:t>wners</w:t>
      </w:r>
    </w:p>
    <w:p w14:paraId="0FBD014C" w14:textId="7D31D0BE" w:rsidR="006D052C" w:rsidRDefault="006D052C" w:rsidP="00BC6829">
      <w:pPr>
        <w:tabs>
          <w:tab w:val="left" w:pos="720"/>
        </w:tabs>
        <w:rPr>
          <w:rFonts w:ascii="TimesNewRomanPSMT" w:hAnsi="TimesNewRomanPSMT"/>
          <w:color w:val="000000"/>
          <w:szCs w:val="26"/>
          <w:lang w:val="vi-VN"/>
        </w:rPr>
      </w:pPr>
      <w:r>
        <w:rPr>
          <w:rFonts w:ascii="TimesNewRomanPSMT" w:hAnsi="TimesNewRomanPSMT"/>
          <w:color w:val="000000"/>
          <w:szCs w:val="26"/>
          <w:lang w:val="vi-VN"/>
        </w:rPr>
        <w:tab/>
      </w:r>
      <w:r w:rsidR="007044EE" w:rsidRPr="007044EE">
        <w:rPr>
          <w:rFonts w:ascii="TimesNewRomanPSMT" w:hAnsi="TimesNewRomanPSMT"/>
          <w:color w:val="000000"/>
          <w:szCs w:val="26"/>
          <w:lang w:val="vi-VN"/>
        </w:rPr>
        <w:t>Chủ sở hữu dữ liệu, là người thực hiện mã hóa dữ liệu trong cơ sở dữ liệu bằng AES</w:t>
      </w:r>
      <w:r>
        <w:rPr>
          <w:rFonts w:ascii="TimesNewRomanPSMT" w:hAnsi="TimesNewRomanPSMT"/>
          <w:color w:val="000000"/>
          <w:szCs w:val="26"/>
          <w:lang w:val="vi-VN"/>
        </w:rPr>
        <w:t xml:space="preserve"> </w:t>
      </w:r>
      <w:r w:rsidR="007044EE" w:rsidRPr="007044EE">
        <w:rPr>
          <w:rFonts w:ascii="TimesNewRomanPSMT" w:hAnsi="TimesNewRomanPSMT"/>
          <w:color w:val="000000"/>
          <w:szCs w:val="26"/>
          <w:lang w:val="vi-VN"/>
        </w:rPr>
        <w:t xml:space="preserve">trước khi đưa lên cloud. Sau đó, Data-owners sử dụng public key của </w:t>
      </w:r>
      <w:r>
        <w:rPr>
          <w:rFonts w:ascii="TimesNewRomanPSMT" w:hAnsi="TimesNewRomanPSMT"/>
          <w:color w:val="000000"/>
          <w:szCs w:val="26"/>
          <w:lang w:val="vi-VN"/>
        </w:rPr>
        <w:t>C</w:t>
      </w:r>
      <w:r w:rsidR="007044EE" w:rsidRPr="007044EE">
        <w:rPr>
          <w:rFonts w:ascii="TimesNewRomanPSMT" w:hAnsi="TimesNewRomanPSMT"/>
          <w:color w:val="000000"/>
          <w:szCs w:val="26"/>
          <w:lang w:val="vi-VN"/>
        </w:rPr>
        <w:t>A để mã hóa key</w:t>
      </w:r>
      <w:r>
        <w:rPr>
          <w:rFonts w:ascii="TimesNewRomanPSMT" w:hAnsi="TimesNewRomanPSMT"/>
          <w:color w:val="000000"/>
          <w:szCs w:val="26"/>
          <w:lang w:val="vi-VN"/>
        </w:rPr>
        <w:t xml:space="preserve"> </w:t>
      </w:r>
      <w:r w:rsidR="007044EE" w:rsidRPr="007044EE">
        <w:rPr>
          <w:rFonts w:ascii="TimesNewRomanPSMT" w:hAnsi="TimesNewRomanPSMT"/>
          <w:color w:val="000000"/>
          <w:szCs w:val="26"/>
          <w:lang w:val="vi-VN"/>
        </w:rPr>
        <w:t>AES, key sau khi mã hóa cũng được lưu trên cloud cùng với cơ sở dữ liệu đã mã hóa.</w:t>
      </w:r>
    </w:p>
    <w:p w14:paraId="17B69180" w14:textId="34BD452A" w:rsidR="006D052C" w:rsidRPr="006A4BE6" w:rsidRDefault="0003219D" w:rsidP="00B62297">
      <w:pPr>
        <w:pStyle w:val="Heading4"/>
      </w:pPr>
      <w:r w:rsidRPr="002C2BD9">
        <w:lastRenderedPageBreak/>
        <w:t>1.</w:t>
      </w:r>
      <w:r w:rsidR="007044EE" w:rsidRPr="002C2BD9">
        <w:t xml:space="preserve">2.2.3. Data </w:t>
      </w:r>
      <w:r w:rsidR="00FD436B" w:rsidRPr="002C2BD9">
        <w:t>U</w:t>
      </w:r>
      <w:r w:rsidR="006D052C" w:rsidRPr="002C2BD9">
        <w:t>sers</w:t>
      </w:r>
    </w:p>
    <w:p w14:paraId="7409BCC9" w14:textId="585FE94C" w:rsidR="006D052C" w:rsidRDefault="006D052C" w:rsidP="00BC6829">
      <w:pPr>
        <w:tabs>
          <w:tab w:val="left" w:pos="720"/>
        </w:tabs>
        <w:rPr>
          <w:rFonts w:ascii="TimesNewRomanPSMT" w:hAnsi="TimesNewRomanPSMT"/>
          <w:color w:val="000000"/>
          <w:szCs w:val="26"/>
          <w:lang w:val="vi-VN"/>
        </w:rPr>
      </w:pPr>
      <w:r>
        <w:rPr>
          <w:rFonts w:ascii="TimesNewRomanPSMT" w:hAnsi="TimesNewRomanPSMT"/>
          <w:color w:val="000000"/>
          <w:szCs w:val="26"/>
          <w:lang w:val="vi-VN"/>
        </w:rPr>
        <w:tab/>
      </w:r>
      <w:r w:rsidR="007044EE" w:rsidRPr="007044EE">
        <w:rPr>
          <w:rFonts w:ascii="TimesNewRomanPSMT" w:hAnsi="TimesNewRomanPSMT"/>
          <w:color w:val="000000"/>
          <w:szCs w:val="26"/>
          <w:lang w:val="vi-VN"/>
        </w:rPr>
        <w:t>Người dùng dữ liệu trong cơ sở dữ liệu. Vì dữ liệu được lưu trữ trên cloud đã được</w:t>
      </w:r>
      <w:r>
        <w:rPr>
          <w:rFonts w:ascii="TimesNewRomanPSMT" w:hAnsi="TimesNewRomanPSMT"/>
          <w:color w:val="000000"/>
          <w:szCs w:val="26"/>
          <w:lang w:val="vi-VN"/>
        </w:rPr>
        <w:t xml:space="preserve"> </w:t>
      </w:r>
      <w:r w:rsidR="007044EE" w:rsidRPr="007044EE">
        <w:rPr>
          <w:rFonts w:ascii="TimesNewRomanPSMT" w:hAnsi="TimesNewRomanPSMT"/>
          <w:color w:val="000000"/>
          <w:szCs w:val="26"/>
          <w:lang w:val="vi-VN"/>
        </w:rPr>
        <w:t>mã hóa, Data-users muốn truy cập và giải mã dữ liệu cần phải có secret key, key này</w:t>
      </w:r>
      <w:r>
        <w:rPr>
          <w:rFonts w:ascii="TimesNewRomanPSMT" w:hAnsi="TimesNewRomanPSMT"/>
          <w:color w:val="000000"/>
          <w:szCs w:val="26"/>
          <w:lang w:val="vi-VN"/>
        </w:rPr>
        <w:t xml:space="preserve"> </w:t>
      </w:r>
      <w:r w:rsidR="007044EE" w:rsidRPr="007044EE">
        <w:rPr>
          <w:rFonts w:ascii="TimesNewRomanPSMT" w:hAnsi="TimesNewRomanPSMT"/>
          <w:color w:val="000000"/>
          <w:szCs w:val="26"/>
          <w:lang w:val="vi-VN"/>
        </w:rPr>
        <w:t xml:space="preserve">được tạo bởi </w:t>
      </w:r>
      <w:r>
        <w:rPr>
          <w:rFonts w:ascii="TimesNewRomanPSMT" w:hAnsi="TimesNewRomanPSMT"/>
          <w:color w:val="000000"/>
          <w:szCs w:val="26"/>
          <w:lang w:val="vi-VN"/>
        </w:rPr>
        <w:t>C</w:t>
      </w:r>
      <w:r w:rsidR="007044EE" w:rsidRPr="007044EE">
        <w:rPr>
          <w:rFonts w:ascii="TimesNewRomanPSMT" w:hAnsi="TimesNewRomanPSMT"/>
          <w:color w:val="000000"/>
          <w:szCs w:val="26"/>
          <w:lang w:val="vi-VN"/>
        </w:rPr>
        <w:t xml:space="preserve">A khi Data-users yêu cầu và cung cấp thuộc tính cho </w:t>
      </w:r>
      <w:r>
        <w:rPr>
          <w:rFonts w:ascii="TimesNewRomanPSMT" w:hAnsi="TimesNewRomanPSMT"/>
          <w:color w:val="000000"/>
          <w:szCs w:val="26"/>
          <w:lang w:val="vi-VN"/>
        </w:rPr>
        <w:t>C</w:t>
      </w:r>
      <w:r w:rsidR="007044EE" w:rsidRPr="007044EE">
        <w:rPr>
          <w:rFonts w:ascii="TimesNewRomanPSMT" w:hAnsi="TimesNewRomanPSMT"/>
          <w:color w:val="000000"/>
          <w:szCs w:val="26"/>
          <w:lang w:val="vi-VN"/>
        </w:rPr>
        <w:t>A.</w:t>
      </w:r>
    </w:p>
    <w:p w14:paraId="5B202B4B" w14:textId="5C133B31" w:rsidR="006D052C" w:rsidRPr="006A4BE6" w:rsidRDefault="0003219D" w:rsidP="00B62297">
      <w:pPr>
        <w:pStyle w:val="Heading4"/>
      </w:pPr>
      <w:r w:rsidRPr="002C2BD9">
        <w:t>1.</w:t>
      </w:r>
      <w:r w:rsidR="007044EE" w:rsidRPr="002C2BD9">
        <w:t xml:space="preserve">2.2.4. </w:t>
      </w:r>
      <w:r w:rsidR="006D052C" w:rsidRPr="002C2BD9">
        <w:t>Cloud</w:t>
      </w:r>
    </w:p>
    <w:p w14:paraId="239AC00F" w14:textId="08DA3B9F" w:rsidR="006D052C" w:rsidRPr="00CE6F3D" w:rsidRDefault="006D052C" w:rsidP="00BC6829">
      <w:pPr>
        <w:tabs>
          <w:tab w:val="left" w:pos="720"/>
        </w:tabs>
        <w:rPr>
          <w:rFonts w:ascii="TimesNewRomanPSMT" w:hAnsi="TimesNewRomanPSMT"/>
          <w:color w:val="000000"/>
          <w:szCs w:val="26"/>
          <w:lang w:val="vi-VN"/>
        </w:rPr>
      </w:pPr>
      <w:r>
        <w:rPr>
          <w:rFonts w:ascii="TimesNewRomanPSMT" w:hAnsi="TimesNewRomanPSMT"/>
          <w:color w:val="000000"/>
          <w:szCs w:val="26"/>
          <w:lang w:val="vi-VN"/>
        </w:rPr>
        <w:tab/>
      </w:r>
      <w:r w:rsidR="007044EE" w:rsidRPr="007044EE">
        <w:rPr>
          <w:rFonts w:ascii="TimesNewRomanPSMT" w:hAnsi="TimesNewRomanPSMT"/>
          <w:color w:val="000000"/>
          <w:szCs w:val="26"/>
          <w:lang w:val="vi-VN"/>
        </w:rPr>
        <w:t>Đây là nơi lưu trữ cơ sở dữ liệu và khóa AES sau khi đã được mã hóa, đồng thời cung</w:t>
      </w:r>
      <w:r>
        <w:rPr>
          <w:rFonts w:ascii="TimesNewRomanPSMT" w:hAnsi="TimesNewRomanPSMT"/>
          <w:color w:val="000000"/>
          <w:szCs w:val="26"/>
          <w:lang w:val="vi-VN"/>
        </w:rPr>
        <w:t xml:space="preserve"> </w:t>
      </w:r>
      <w:r w:rsidR="007044EE" w:rsidRPr="007044EE">
        <w:rPr>
          <w:rFonts w:ascii="TimesNewRomanPSMT" w:hAnsi="TimesNewRomanPSMT"/>
          <w:color w:val="000000"/>
          <w:szCs w:val="26"/>
          <w:lang w:val="vi-VN"/>
        </w:rPr>
        <w:t>cấp khả năng truy xuất dữ liệu cho người dùng.</w:t>
      </w:r>
    </w:p>
    <w:p w14:paraId="3312DBD7" w14:textId="68D2A5F5" w:rsidR="006D052C" w:rsidRPr="006A4BE6" w:rsidRDefault="0003219D" w:rsidP="00B62297">
      <w:pPr>
        <w:pStyle w:val="Heading4"/>
      </w:pPr>
      <w:r w:rsidRPr="002C2BD9">
        <w:t>1.</w:t>
      </w:r>
      <w:r w:rsidR="007044EE" w:rsidRPr="002C2BD9">
        <w:t xml:space="preserve">2.2.5. </w:t>
      </w:r>
      <w:r w:rsidR="006D052C" w:rsidRPr="002C2BD9">
        <w:t>Threats</w:t>
      </w:r>
    </w:p>
    <w:p w14:paraId="7613042B" w14:textId="0C52CAC5" w:rsidR="00BC6829" w:rsidRPr="002C2BD9" w:rsidRDefault="006D052C" w:rsidP="00BC6829">
      <w:pPr>
        <w:tabs>
          <w:tab w:val="left" w:pos="720"/>
        </w:tabs>
        <w:rPr>
          <w:rFonts w:ascii="TimesNewRomanPSMT" w:hAnsi="TimesNewRomanPSMT"/>
          <w:color w:val="000000"/>
          <w:szCs w:val="26"/>
          <w:lang w:val="vi-VN"/>
        </w:rPr>
      </w:pPr>
      <w:r>
        <w:rPr>
          <w:rFonts w:ascii="TimesNewRomanPSMT" w:hAnsi="TimesNewRomanPSMT"/>
          <w:color w:val="000000"/>
          <w:szCs w:val="26"/>
          <w:lang w:val="vi-VN"/>
        </w:rPr>
        <w:tab/>
      </w:r>
      <w:r w:rsidR="007044EE" w:rsidRPr="007044EE">
        <w:rPr>
          <w:rFonts w:ascii="TimesNewRomanPSMT" w:hAnsi="TimesNewRomanPSMT"/>
          <w:color w:val="000000"/>
          <w:szCs w:val="26"/>
          <w:lang w:val="vi-VN"/>
        </w:rPr>
        <w:t>Tập hợp các mối đe dọa cho hệ thống – là bên tìm cách gây hại, tấn công vào hệ thống</w:t>
      </w:r>
      <w:r>
        <w:rPr>
          <w:rFonts w:ascii="TimesNewRomanPSMT" w:hAnsi="TimesNewRomanPSMT"/>
          <w:color w:val="000000"/>
          <w:szCs w:val="26"/>
          <w:lang w:val="vi-VN"/>
        </w:rPr>
        <w:t xml:space="preserve"> </w:t>
      </w:r>
      <w:r w:rsidR="007044EE" w:rsidRPr="007044EE">
        <w:rPr>
          <w:rFonts w:ascii="TimesNewRomanPSMT" w:hAnsi="TimesNewRomanPSMT"/>
          <w:color w:val="000000"/>
          <w:szCs w:val="26"/>
          <w:lang w:val="vi-VN"/>
        </w:rPr>
        <w:t>nhằm mục đích đánh cắp, phá hoại dữ liệu.</w:t>
      </w:r>
    </w:p>
    <w:p w14:paraId="3BA52A8C" w14:textId="77777777" w:rsidR="00975497" w:rsidRPr="006A4BE6" w:rsidRDefault="00975497" w:rsidP="0043029B">
      <w:pPr>
        <w:rPr>
          <w:lang w:val="vi-VN"/>
        </w:rPr>
      </w:pPr>
    </w:p>
    <w:p w14:paraId="15BC4CA9" w14:textId="45BEBE69" w:rsidR="00975497" w:rsidRPr="002C2BD9" w:rsidRDefault="00975497" w:rsidP="00FB4ACB">
      <w:pPr>
        <w:pStyle w:val="Heading2"/>
      </w:pPr>
      <w:bookmarkStart w:id="20" w:name="_Toc169702058"/>
      <w:bookmarkStart w:id="21" w:name="_Toc1686232149"/>
      <w:bookmarkStart w:id="22" w:name="_Toc169731637"/>
      <w:r>
        <w:t>1.3. Các rủi ro</w:t>
      </w:r>
      <w:r w:rsidR="00EE763F">
        <w:t xml:space="preserve"> bảo mật</w:t>
      </w:r>
      <w:bookmarkEnd w:id="21"/>
      <w:bookmarkEnd w:id="22"/>
    </w:p>
    <w:p w14:paraId="37A23C5D" w14:textId="673B85D3" w:rsidR="00CC38E2" w:rsidRPr="002C2BD9" w:rsidRDefault="004D1B4C" w:rsidP="004D1B4C">
      <w:pPr>
        <w:ind w:firstLine="720"/>
        <w:rPr>
          <w:lang w:val="vi-VN"/>
        </w:rPr>
      </w:pPr>
      <w:r w:rsidRPr="002C2BD9">
        <w:rPr>
          <w:lang w:val="vi-VN"/>
        </w:rPr>
        <w:t>Các rủi ro bảo mật</w:t>
      </w:r>
      <w:r w:rsidRPr="002C2BD9">
        <w:rPr>
          <w:lang w:val="vi-VN"/>
        </w:rPr>
        <w:t xml:space="preserve"> đối với hệ thống có thể chia thành: bên ngoài </w:t>
      </w:r>
      <w:r w:rsidRPr="002C2BD9">
        <w:rPr>
          <w:lang w:val="vi-VN"/>
        </w:rPr>
        <w:t>(</w:t>
      </w:r>
      <w:r w:rsidRPr="002C2BD9">
        <w:rPr>
          <w:lang w:val="vi-VN"/>
        </w:rPr>
        <w:t>gồm có tấn công đường truyền, giả mạo các biên liên quan</w:t>
      </w:r>
      <w:r w:rsidRPr="002C2BD9">
        <w:rPr>
          <w:lang w:val="vi-VN"/>
        </w:rPr>
        <w:t>)</w:t>
      </w:r>
      <w:r w:rsidRPr="002C2BD9">
        <w:rPr>
          <w:lang w:val="vi-VN"/>
        </w:rPr>
        <w:t xml:space="preserve">, bên trong </w:t>
      </w:r>
      <w:r w:rsidR="00A26051" w:rsidRPr="002C2BD9">
        <w:rPr>
          <w:lang w:val="vi-VN"/>
        </w:rPr>
        <w:t>(</w:t>
      </w:r>
      <w:r w:rsidRPr="002C2BD9">
        <w:rPr>
          <w:lang w:val="vi-VN"/>
        </w:rPr>
        <w:t>lộ thông tin nội bộ</w:t>
      </w:r>
      <w:r w:rsidR="00A26051" w:rsidRPr="002C2BD9">
        <w:rPr>
          <w:lang w:val="vi-VN"/>
        </w:rPr>
        <w:t>).</w:t>
      </w:r>
    </w:p>
    <w:p w14:paraId="4F1A8BE6" w14:textId="1A4B4405" w:rsidR="00A26051" w:rsidRPr="002C2BD9" w:rsidRDefault="00305701" w:rsidP="004C6573">
      <w:pPr>
        <w:pStyle w:val="Heading3"/>
        <w:rPr>
          <w:lang w:val="vi-VN"/>
        </w:rPr>
      </w:pPr>
      <w:bookmarkStart w:id="23" w:name="_Toc1903904026"/>
      <w:bookmarkStart w:id="24" w:name="_Toc169731638"/>
      <w:r w:rsidRPr="002C2BD9">
        <w:rPr>
          <w:lang w:val="vi-VN"/>
        </w:rPr>
        <w:t>1.3.1. Đối với tấn công đường truyền</w:t>
      </w:r>
      <w:bookmarkEnd w:id="23"/>
      <w:bookmarkEnd w:id="24"/>
    </w:p>
    <w:p w14:paraId="7B164471" w14:textId="42490B4C" w:rsidR="004C6573" w:rsidRPr="002C2BD9" w:rsidRDefault="004C6573" w:rsidP="00F947DB">
      <w:pPr>
        <w:ind w:firstLine="720"/>
        <w:rPr>
          <w:lang w:val="vi-VN"/>
        </w:rPr>
      </w:pPr>
      <w:r w:rsidRPr="002C2BD9">
        <w:rPr>
          <w:lang w:val="vi-VN"/>
        </w:rPr>
        <w:t>Giải pháp là thiết lập kết nối bảo mật bằng TLS</w:t>
      </w:r>
      <w:r w:rsidR="00F947DB" w:rsidRPr="002C2BD9">
        <w:rPr>
          <w:lang w:val="vi-VN"/>
        </w:rPr>
        <w:t>/SSL trong mạng nội bộ</w:t>
      </w:r>
      <w:r w:rsidR="00E74145" w:rsidRPr="002C2BD9">
        <w:rPr>
          <w:lang w:val="vi-VN"/>
        </w:rPr>
        <w:t>.</w:t>
      </w:r>
    </w:p>
    <w:p w14:paraId="0D2AF9DB" w14:textId="559BACAD" w:rsidR="004C6573" w:rsidRPr="002C2BD9" w:rsidRDefault="004C6573" w:rsidP="00A05AB1">
      <w:pPr>
        <w:pStyle w:val="Heading3"/>
        <w:rPr>
          <w:lang w:val="vi-VN"/>
        </w:rPr>
      </w:pPr>
      <w:bookmarkStart w:id="25" w:name="_Toc180566841"/>
      <w:bookmarkStart w:id="26" w:name="_Toc169731639"/>
      <w:r w:rsidRPr="002C2BD9">
        <w:rPr>
          <w:lang w:val="vi-VN"/>
        </w:rPr>
        <w:t xml:space="preserve">1.3.2. </w:t>
      </w:r>
      <w:r w:rsidR="00A05AB1" w:rsidRPr="002C2BD9">
        <w:rPr>
          <w:lang w:val="vi-VN"/>
        </w:rPr>
        <w:t>Đối với giả mạo các biên liên quan</w:t>
      </w:r>
      <w:bookmarkEnd w:id="25"/>
      <w:bookmarkEnd w:id="26"/>
    </w:p>
    <w:p w14:paraId="3F5F5753" w14:textId="75AC9C03" w:rsidR="00A05AB1" w:rsidRPr="002C2BD9" w:rsidRDefault="00A05AB1" w:rsidP="00B62297">
      <w:pPr>
        <w:pStyle w:val="Heading4"/>
      </w:pPr>
      <w:r w:rsidRPr="002C2BD9">
        <w:t xml:space="preserve">1.3.2.1. </w:t>
      </w:r>
      <w:r w:rsidR="00F0411D" w:rsidRPr="002C2BD9">
        <w:t xml:space="preserve">Giả mạo </w:t>
      </w:r>
      <w:r w:rsidR="00F0411D" w:rsidRPr="002C2BD9">
        <w:t>Center of</w:t>
      </w:r>
      <w:r w:rsidR="00F0411D" w:rsidRPr="002C2BD9">
        <w:t xml:space="preserve"> Authority</w:t>
      </w:r>
    </w:p>
    <w:p w14:paraId="2682C933" w14:textId="6C364B07" w:rsidR="00F0411D" w:rsidRPr="002C2BD9" w:rsidRDefault="000D6A38" w:rsidP="00ED04D4">
      <w:pPr>
        <w:ind w:firstLine="720"/>
        <w:rPr>
          <w:lang w:val="vi-VN"/>
        </w:rPr>
      </w:pPr>
      <w:r w:rsidRPr="002C2BD9">
        <w:rPr>
          <w:lang w:val="vi-VN"/>
        </w:rPr>
        <w:t xml:space="preserve">Để cấp </w:t>
      </w:r>
      <w:r w:rsidR="00FD272E" w:rsidRPr="002C2BD9">
        <w:rPr>
          <w:lang w:val="vi-VN"/>
        </w:rPr>
        <w:t>P</w:t>
      </w:r>
      <w:r w:rsidRPr="002C2BD9">
        <w:rPr>
          <w:lang w:val="vi-VN"/>
        </w:rPr>
        <w:t xml:space="preserve">ublic </w:t>
      </w:r>
      <w:r w:rsidR="00FD272E" w:rsidRPr="002C2BD9">
        <w:rPr>
          <w:lang w:val="vi-VN"/>
        </w:rPr>
        <w:t>K</w:t>
      </w:r>
      <w:r w:rsidRPr="002C2BD9">
        <w:rPr>
          <w:lang w:val="vi-VN"/>
        </w:rPr>
        <w:t>ey cho Data</w:t>
      </w:r>
      <w:r w:rsidR="00ED04D4" w:rsidRPr="002C2BD9">
        <w:rPr>
          <w:lang w:val="vi-VN"/>
        </w:rPr>
        <w:t xml:space="preserve"> O</w:t>
      </w:r>
      <w:r w:rsidRPr="002C2BD9">
        <w:rPr>
          <w:lang w:val="vi-VN"/>
        </w:rPr>
        <w:t>wners, nếu Data</w:t>
      </w:r>
      <w:r w:rsidR="00FD272E" w:rsidRPr="002C2BD9">
        <w:rPr>
          <w:lang w:val="vi-VN"/>
        </w:rPr>
        <w:t xml:space="preserve"> O</w:t>
      </w:r>
      <w:r w:rsidRPr="002C2BD9">
        <w:rPr>
          <w:lang w:val="vi-VN"/>
        </w:rPr>
        <w:t xml:space="preserve">wners sử dụng key đó để mã hóa dữ liệu thì kẻ giả mạo có thể giải mã những dữ liệu đó bằng cách tự tạo </w:t>
      </w:r>
      <w:r w:rsidR="005E6E35" w:rsidRPr="002C2BD9">
        <w:rPr>
          <w:lang w:val="vi-VN"/>
        </w:rPr>
        <w:t>S</w:t>
      </w:r>
      <w:r w:rsidRPr="002C2BD9">
        <w:rPr>
          <w:lang w:val="vi-VN"/>
        </w:rPr>
        <w:t xml:space="preserve">ecret </w:t>
      </w:r>
      <w:r w:rsidR="005E6E35" w:rsidRPr="002C2BD9">
        <w:rPr>
          <w:lang w:val="vi-VN"/>
        </w:rPr>
        <w:t>K</w:t>
      </w:r>
      <w:r w:rsidRPr="002C2BD9">
        <w:rPr>
          <w:lang w:val="vi-VN"/>
        </w:rPr>
        <w:t xml:space="preserve">ey cho bản thân: giải pháp là tạo Certificate để xác thực </w:t>
      </w:r>
      <w:r w:rsidR="00ED1453" w:rsidRPr="002C2BD9">
        <w:rPr>
          <w:lang w:val="vi-VN"/>
        </w:rPr>
        <w:t>C</w:t>
      </w:r>
      <w:r w:rsidRPr="002C2BD9">
        <w:rPr>
          <w:lang w:val="vi-VN"/>
        </w:rPr>
        <w:t xml:space="preserve">A, Certificate của </w:t>
      </w:r>
      <w:r w:rsidR="00ED1453" w:rsidRPr="002C2BD9">
        <w:rPr>
          <w:lang w:val="vi-VN"/>
        </w:rPr>
        <w:t>C</w:t>
      </w:r>
      <w:r w:rsidRPr="002C2BD9">
        <w:rPr>
          <w:lang w:val="vi-VN"/>
        </w:rPr>
        <w:t>A được ký bởi chính nó.</w:t>
      </w:r>
    </w:p>
    <w:p w14:paraId="69A7934C" w14:textId="2337F8ED" w:rsidR="005D6B7C" w:rsidRPr="002C2BD9" w:rsidRDefault="005D6B7C" w:rsidP="00B62297">
      <w:pPr>
        <w:pStyle w:val="Heading4"/>
      </w:pPr>
      <w:r w:rsidRPr="002C2BD9">
        <w:t xml:space="preserve">1.3.2.2. </w:t>
      </w:r>
      <w:r w:rsidRPr="002C2BD9">
        <w:t>Giả mạo Data</w:t>
      </w:r>
      <w:r w:rsidR="00A7505D" w:rsidRPr="002C2BD9">
        <w:t xml:space="preserve"> O</w:t>
      </w:r>
      <w:r w:rsidRPr="002C2BD9">
        <w:t xml:space="preserve">wners </w:t>
      </w:r>
    </w:p>
    <w:p w14:paraId="239C3530" w14:textId="26CF78AC" w:rsidR="00A7505D" w:rsidRPr="002C2BD9" w:rsidRDefault="000E32EA" w:rsidP="00A7505D">
      <w:pPr>
        <w:ind w:firstLine="720"/>
        <w:rPr>
          <w:lang w:val="vi-VN"/>
        </w:rPr>
      </w:pPr>
      <w:r w:rsidRPr="002C2BD9">
        <w:rPr>
          <w:lang w:val="vi-VN"/>
        </w:rPr>
        <w:t>Kẻ giả mạo có thể</w:t>
      </w:r>
      <w:r w:rsidR="005D6B7C" w:rsidRPr="002C2BD9">
        <w:rPr>
          <w:lang w:val="vi-VN"/>
        </w:rPr>
        <w:t xml:space="preserve"> đưa dữ liệu rác, không chính xác, làm tốn bộ nhớ</w:t>
      </w:r>
      <w:r w:rsidRPr="002C2BD9">
        <w:rPr>
          <w:lang w:val="vi-VN"/>
        </w:rPr>
        <w:t xml:space="preserve"> lên Cloud. Do đóm </w:t>
      </w:r>
      <w:r w:rsidR="00A7505D" w:rsidRPr="002C2BD9">
        <w:rPr>
          <w:lang w:val="vi-VN"/>
        </w:rPr>
        <w:t>C</w:t>
      </w:r>
      <w:r w:rsidR="005D6B7C" w:rsidRPr="002C2BD9">
        <w:rPr>
          <w:lang w:val="vi-VN"/>
        </w:rPr>
        <w:t>A</w:t>
      </w:r>
      <w:r w:rsidRPr="002C2BD9">
        <w:rPr>
          <w:lang w:val="vi-VN"/>
        </w:rPr>
        <w:t xml:space="preserve"> sẽ </w:t>
      </w:r>
      <w:r w:rsidR="005D6B7C" w:rsidRPr="002C2BD9">
        <w:rPr>
          <w:lang w:val="vi-VN"/>
        </w:rPr>
        <w:t>xác thực Data</w:t>
      </w:r>
      <w:r w:rsidR="00A7505D" w:rsidRPr="002C2BD9">
        <w:rPr>
          <w:lang w:val="vi-VN"/>
        </w:rPr>
        <w:t xml:space="preserve"> O</w:t>
      </w:r>
      <w:r w:rsidR="005D6B7C" w:rsidRPr="002C2BD9">
        <w:rPr>
          <w:lang w:val="vi-VN"/>
        </w:rPr>
        <w:t>wners trước khi cho phép vào hệ thống</w:t>
      </w:r>
      <w:r w:rsidR="00A7505D" w:rsidRPr="002C2BD9">
        <w:rPr>
          <w:lang w:val="vi-VN"/>
        </w:rPr>
        <w:t xml:space="preserve"> (thông qua ABAC)</w:t>
      </w:r>
      <w:r w:rsidR="005D6B7C" w:rsidRPr="002C2BD9">
        <w:rPr>
          <w:lang w:val="vi-VN"/>
        </w:rPr>
        <w:t>, tạo cơ chế để chỉ những Data</w:t>
      </w:r>
      <w:r w:rsidR="00A7505D" w:rsidRPr="002C2BD9">
        <w:rPr>
          <w:lang w:val="vi-VN"/>
        </w:rPr>
        <w:t xml:space="preserve"> O</w:t>
      </w:r>
      <w:r w:rsidR="005D6B7C" w:rsidRPr="002C2BD9">
        <w:rPr>
          <w:lang w:val="vi-VN"/>
        </w:rPr>
        <w:t xml:space="preserve">wners mới được đưa dữ liệu lên </w:t>
      </w:r>
      <w:r w:rsidR="00A7505D" w:rsidRPr="002C2BD9">
        <w:rPr>
          <w:lang w:val="vi-VN"/>
        </w:rPr>
        <w:t>Cloud.</w:t>
      </w:r>
    </w:p>
    <w:p w14:paraId="225CDC7D" w14:textId="77777777" w:rsidR="00A7505D" w:rsidRPr="002C2BD9" w:rsidRDefault="00A7505D" w:rsidP="00A7505D">
      <w:pPr>
        <w:ind w:firstLine="720"/>
        <w:rPr>
          <w:lang w:val="vi-VN"/>
        </w:rPr>
      </w:pPr>
    </w:p>
    <w:p w14:paraId="29EC7CCB" w14:textId="77777777" w:rsidR="00A7505D" w:rsidRPr="002C2BD9" w:rsidRDefault="00A7505D" w:rsidP="00A7505D">
      <w:pPr>
        <w:ind w:firstLine="720"/>
        <w:rPr>
          <w:lang w:val="vi-VN"/>
        </w:rPr>
      </w:pPr>
    </w:p>
    <w:p w14:paraId="681CC9A9" w14:textId="07B2F345" w:rsidR="00A7505D" w:rsidRPr="002C2BD9" w:rsidRDefault="00A7505D" w:rsidP="00B62297">
      <w:pPr>
        <w:pStyle w:val="Heading4"/>
      </w:pPr>
      <w:r w:rsidRPr="002C2BD9">
        <w:lastRenderedPageBreak/>
        <w:t>1.3.2.3.</w:t>
      </w:r>
      <w:r w:rsidR="00FB438C" w:rsidRPr="002C2BD9">
        <w:t xml:space="preserve"> </w:t>
      </w:r>
      <w:r w:rsidR="00FB438C" w:rsidRPr="002C2BD9">
        <w:t>Giả mạo Data-users</w:t>
      </w:r>
    </w:p>
    <w:p w14:paraId="7545CD6F" w14:textId="104EC3F5" w:rsidR="00FB438C" w:rsidRPr="002C2BD9" w:rsidRDefault="00C37B06" w:rsidP="00E9234B">
      <w:pPr>
        <w:ind w:firstLine="720"/>
        <w:rPr>
          <w:lang w:val="vi-VN"/>
        </w:rPr>
      </w:pPr>
      <w:r w:rsidRPr="002C2BD9">
        <w:rPr>
          <w:lang w:val="vi-VN"/>
        </w:rPr>
        <w:t>Kẻ giả mạo có thể gửi những thuộc tính giả cho server để tạo Secret Key</w:t>
      </w:r>
      <w:r w:rsidR="00E9234B" w:rsidRPr="002C2BD9">
        <w:rPr>
          <w:lang w:val="vi-VN"/>
        </w:rPr>
        <w:t>, từ đó lấy được dữ liệu…</w:t>
      </w:r>
      <w:r w:rsidRPr="002C2BD9">
        <w:rPr>
          <w:lang w:val="vi-VN"/>
        </w:rPr>
        <w:t>Do đó, phía C</w:t>
      </w:r>
      <w:r w:rsidR="00E9234B" w:rsidRPr="002C2BD9">
        <w:rPr>
          <w:lang w:val="vi-VN"/>
        </w:rPr>
        <w:t>A</w:t>
      </w:r>
      <w:r w:rsidRPr="002C2BD9">
        <w:rPr>
          <w:lang w:val="vi-VN"/>
        </w:rPr>
        <w:t xml:space="preserve"> sẽ</w:t>
      </w:r>
      <w:r w:rsidR="00E9234B" w:rsidRPr="002C2BD9">
        <w:rPr>
          <w:lang w:val="vi-VN"/>
        </w:rPr>
        <w:t xml:space="preserve"> xác thực Data</w:t>
      </w:r>
      <w:r w:rsidRPr="002C2BD9">
        <w:rPr>
          <w:lang w:val="vi-VN"/>
        </w:rPr>
        <w:t xml:space="preserve"> U</w:t>
      </w:r>
      <w:r w:rsidR="00E9234B" w:rsidRPr="002C2BD9">
        <w:rPr>
          <w:lang w:val="vi-VN"/>
        </w:rPr>
        <w:t xml:space="preserve">sers trước khi tạo </w:t>
      </w:r>
      <w:r w:rsidRPr="002C2BD9">
        <w:rPr>
          <w:lang w:val="vi-VN"/>
        </w:rPr>
        <w:t>S</w:t>
      </w:r>
      <w:r w:rsidR="00E9234B" w:rsidRPr="002C2BD9">
        <w:rPr>
          <w:lang w:val="vi-VN"/>
        </w:rPr>
        <w:t xml:space="preserve">ecret </w:t>
      </w:r>
      <w:r w:rsidRPr="002C2BD9">
        <w:rPr>
          <w:lang w:val="vi-VN"/>
        </w:rPr>
        <w:t>K</w:t>
      </w:r>
      <w:r w:rsidR="00E9234B" w:rsidRPr="002C2BD9">
        <w:rPr>
          <w:lang w:val="vi-VN"/>
        </w:rPr>
        <w:t>ey</w:t>
      </w:r>
      <w:r w:rsidRPr="002C2BD9">
        <w:rPr>
          <w:lang w:val="vi-VN"/>
        </w:rPr>
        <w:t xml:space="preserve"> (thông qua ABAC), nếu dữ liệu của User đó có trong hệ thống thì sẽ được chấp nhận truy cập vào</w:t>
      </w:r>
      <w:r w:rsidR="00E9234B" w:rsidRPr="002C2BD9">
        <w:rPr>
          <w:lang w:val="vi-VN"/>
        </w:rPr>
        <w:t>.</w:t>
      </w:r>
    </w:p>
    <w:p w14:paraId="5F33A746" w14:textId="5DB127AF" w:rsidR="000E32EA" w:rsidRPr="002C2BD9" w:rsidRDefault="004D305B" w:rsidP="004D305B">
      <w:pPr>
        <w:pStyle w:val="Heading3"/>
        <w:rPr>
          <w:lang w:val="vi-VN"/>
        </w:rPr>
      </w:pPr>
      <w:bookmarkStart w:id="27" w:name="_Toc766307729"/>
      <w:bookmarkStart w:id="28" w:name="_Toc169731640"/>
      <w:r w:rsidRPr="002C2BD9">
        <w:rPr>
          <w:lang w:val="vi-VN"/>
        </w:rPr>
        <w:t xml:space="preserve">1.3.3. </w:t>
      </w:r>
      <w:r w:rsidRPr="002C2BD9">
        <w:rPr>
          <w:lang w:val="vi-VN"/>
        </w:rPr>
        <w:t>Đối với rủi ro lộ thông tin nội bộ</w:t>
      </w:r>
      <w:bookmarkEnd w:id="27"/>
      <w:bookmarkEnd w:id="28"/>
    </w:p>
    <w:p w14:paraId="2EF0E739" w14:textId="1A8C7EC7" w:rsidR="004D305B" w:rsidRPr="002C2BD9" w:rsidRDefault="00C002CD" w:rsidP="002A7F52">
      <w:pPr>
        <w:spacing w:after="0"/>
        <w:ind w:firstLine="720"/>
        <w:rPr>
          <w:lang w:val="vi-VN"/>
        </w:rPr>
      </w:pPr>
      <w:r w:rsidRPr="002C2BD9">
        <w:rPr>
          <w:lang w:val="vi-VN"/>
        </w:rPr>
        <w:t xml:space="preserve">- </w:t>
      </w:r>
      <w:r w:rsidR="00E30E69" w:rsidRPr="002C2BD9">
        <w:rPr>
          <w:lang w:val="vi-VN"/>
        </w:rPr>
        <w:t xml:space="preserve">Cloud được coi là một đối tượng semi-trusted (tức là có sự tin tưởng đến một mức độ nhất định), mặc dù có thể coi là một đối tượng đáng tin cậy nhưng vẫn có </w:t>
      </w:r>
      <w:r w:rsidR="00872A16" w:rsidRPr="002C2BD9">
        <w:rPr>
          <w:lang w:val="vi-VN"/>
        </w:rPr>
        <w:t>xác xuất</w:t>
      </w:r>
      <w:r w:rsidR="00E30E69" w:rsidRPr="002C2BD9">
        <w:rPr>
          <w:lang w:val="vi-VN"/>
        </w:rPr>
        <w:t xml:space="preserve"> </w:t>
      </w:r>
      <w:r w:rsidR="00872A16" w:rsidRPr="002C2BD9">
        <w:rPr>
          <w:lang w:val="vi-VN"/>
        </w:rPr>
        <w:t>xảy ra những việc</w:t>
      </w:r>
      <w:r w:rsidR="00E30E69" w:rsidRPr="002C2BD9">
        <w:rPr>
          <w:lang w:val="vi-VN"/>
        </w:rPr>
        <w:t xml:space="preserve"> không mong muốn đến dữ liệu như làm rò rỉ thông tin hay sử dụng dữ liệu cho mục đích khác: giải pháp là mã hóa những dữ liệu quan trọng không muốn bên cloud biết, khi đó dù dữ liệu bị rò rỉ thì thiệt hại ở mức nhỏ vì những dữ liệu đó đã mã hóa không thể đọc được.</w:t>
      </w:r>
    </w:p>
    <w:p w14:paraId="1CC0AA1B" w14:textId="5CE633C8" w:rsidR="002A7F52" w:rsidRPr="00FB438C" w:rsidRDefault="00C002CD" w:rsidP="002A7F52">
      <w:pPr>
        <w:spacing w:after="0"/>
        <w:ind w:firstLine="720"/>
        <w:rPr>
          <w:lang w:val="vi-VN"/>
        </w:rPr>
      </w:pPr>
      <w:r w:rsidRPr="002C2BD9">
        <w:rPr>
          <w:lang w:val="vi-VN"/>
        </w:rPr>
        <w:t xml:space="preserve">- </w:t>
      </w:r>
      <w:r w:rsidR="002A7F52" w:rsidRPr="002C2BD9">
        <w:rPr>
          <w:lang w:val="vi-VN"/>
        </w:rPr>
        <w:t>Ngoài ra, nhóm</w:t>
      </w:r>
      <w:r w:rsidR="00872A16" w:rsidRPr="002C2BD9">
        <w:rPr>
          <w:lang w:val="vi-VN"/>
        </w:rPr>
        <w:t xml:space="preserve"> chúng em</w:t>
      </w:r>
      <w:r w:rsidR="002A7F52" w:rsidRPr="002C2BD9">
        <w:rPr>
          <w:lang w:val="vi-VN"/>
        </w:rPr>
        <w:t xml:space="preserve"> cũng sử dụng dịch vụ Cloud do bên thứ 3</w:t>
      </w:r>
      <w:r w:rsidR="00872A16" w:rsidRPr="002C2BD9">
        <w:rPr>
          <w:lang w:val="vi-VN"/>
        </w:rPr>
        <w:t xml:space="preserve"> có</w:t>
      </w:r>
      <w:r w:rsidR="002A7F52" w:rsidRPr="002C2BD9">
        <w:rPr>
          <w:lang w:val="vi-VN"/>
        </w:rPr>
        <w:t xml:space="preserve"> uy tín cung cấp </w:t>
      </w:r>
      <w:r w:rsidR="00E74666" w:rsidRPr="002C2BD9">
        <w:rPr>
          <w:lang w:val="vi-VN"/>
        </w:rPr>
        <w:t xml:space="preserve">là </w:t>
      </w:r>
      <w:r w:rsidR="002A7F52" w:rsidRPr="002C2BD9">
        <w:rPr>
          <w:lang w:val="vi-VN"/>
        </w:rPr>
        <w:t>Amazon AWS để đảm bảo được độ tin cậy cao hơn.</w:t>
      </w:r>
    </w:p>
    <w:p w14:paraId="5293E586" w14:textId="439CD6DE" w:rsidR="00BC6829" w:rsidRPr="002C2BD9" w:rsidRDefault="00BC6829" w:rsidP="00FB4ACB">
      <w:pPr>
        <w:pStyle w:val="Heading2"/>
      </w:pPr>
      <w:bookmarkStart w:id="29" w:name="_Toc974976983"/>
      <w:bookmarkStart w:id="30" w:name="_Toc169731641"/>
      <w:r w:rsidRPr="00BC6829">
        <w:t>1.</w:t>
      </w:r>
      <w:r w:rsidR="00EE763F" w:rsidRPr="002C2BD9">
        <w:t>4</w:t>
      </w:r>
      <w:r w:rsidR="00B66B71" w:rsidRPr="00D00E5F">
        <w:t>.</w:t>
      </w:r>
      <w:r w:rsidRPr="00BC6829">
        <w:t xml:space="preserve"> Mục tiêu bảo mật</w:t>
      </w:r>
      <w:bookmarkEnd w:id="29"/>
      <w:bookmarkEnd w:id="30"/>
    </w:p>
    <w:p w14:paraId="2079FA89" w14:textId="5111C9AD" w:rsidR="0093286A" w:rsidRPr="006A4BE6" w:rsidRDefault="006672DF" w:rsidP="0008031D">
      <w:pPr>
        <w:pStyle w:val="Heading3"/>
        <w:rPr>
          <w:lang w:val="vi-VN"/>
        </w:rPr>
      </w:pPr>
      <w:bookmarkStart w:id="31" w:name="_Toc169702059"/>
      <w:bookmarkStart w:id="32" w:name="_Toc214188874"/>
      <w:bookmarkStart w:id="33" w:name="_Toc169731642"/>
      <w:bookmarkEnd w:id="20"/>
      <w:r w:rsidRPr="00F75FAF">
        <w:rPr>
          <w:lang w:val="vi-VN"/>
        </w:rPr>
        <w:t>1.</w:t>
      </w:r>
      <w:r w:rsidR="00EE763F" w:rsidRPr="002C2BD9">
        <w:rPr>
          <w:lang w:val="vi-VN"/>
        </w:rPr>
        <w:t>4</w:t>
      </w:r>
      <w:r w:rsidRPr="00F75FAF">
        <w:rPr>
          <w:lang w:val="vi-VN"/>
        </w:rPr>
        <w:t xml:space="preserve">.1. </w:t>
      </w:r>
      <w:r w:rsidR="00BC6829" w:rsidRPr="00F75FAF">
        <w:rPr>
          <w:lang w:val="vi-VN"/>
        </w:rPr>
        <w:t>Tính bảo mật</w:t>
      </w:r>
      <w:bookmarkEnd w:id="31"/>
      <w:bookmarkEnd w:id="32"/>
      <w:bookmarkEnd w:id="33"/>
    </w:p>
    <w:p w14:paraId="3AF6FEDA" w14:textId="11DB25C0" w:rsidR="00BC6829" w:rsidRPr="00BC6829" w:rsidRDefault="006672DF" w:rsidP="00BC6829">
      <w:pPr>
        <w:tabs>
          <w:tab w:val="left" w:pos="720"/>
        </w:tabs>
        <w:rPr>
          <w:lang w:val="vi-VN"/>
        </w:rPr>
      </w:pPr>
      <w:r>
        <w:rPr>
          <w:lang w:val="vi-VN"/>
        </w:rPr>
        <w:tab/>
      </w:r>
      <w:r w:rsidR="00BC6829" w:rsidRPr="00BC6829">
        <w:rPr>
          <w:lang w:val="vi-VN"/>
        </w:rPr>
        <w:t>Đảm bảo rằng dữ liệu nhạy cảm được lưu trữ trên đám mây được bảo vệ khỏi truy cập hoặc tiết lộ trái phép.</w:t>
      </w:r>
    </w:p>
    <w:p w14:paraId="14D40C42" w14:textId="6CB473A0" w:rsidR="006672DF" w:rsidRPr="006A4BE6" w:rsidRDefault="006672DF" w:rsidP="0003219D">
      <w:pPr>
        <w:pStyle w:val="Heading3"/>
        <w:rPr>
          <w:lang w:val="vi-VN"/>
        </w:rPr>
      </w:pPr>
      <w:bookmarkStart w:id="34" w:name="_Toc169702060"/>
      <w:bookmarkStart w:id="35" w:name="_Toc408721425"/>
      <w:bookmarkStart w:id="36" w:name="_Toc169731643"/>
      <w:r w:rsidRPr="00F75FAF">
        <w:rPr>
          <w:lang w:val="vi-VN"/>
        </w:rPr>
        <w:t>1.</w:t>
      </w:r>
      <w:r w:rsidR="00EE763F" w:rsidRPr="002C2BD9">
        <w:rPr>
          <w:lang w:val="vi-VN"/>
        </w:rPr>
        <w:t>4</w:t>
      </w:r>
      <w:r w:rsidRPr="00F75FAF">
        <w:rPr>
          <w:lang w:val="vi-VN"/>
        </w:rPr>
        <w:t xml:space="preserve">.2. </w:t>
      </w:r>
      <w:r w:rsidR="00BC6829" w:rsidRPr="00F75FAF">
        <w:rPr>
          <w:lang w:val="vi-VN"/>
        </w:rPr>
        <w:t>Tính toàn vẹn</w:t>
      </w:r>
      <w:bookmarkEnd w:id="34"/>
      <w:bookmarkEnd w:id="35"/>
      <w:bookmarkEnd w:id="36"/>
    </w:p>
    <w:p w14:paraId="6133C7AF" w14:textId="1C40D370" w:rsidR="00BC6829" w:rsidRPr="00BC6829" w:rsidRDefault="006672DF" w:rsidP="00BC6829">
      <w:pPr>
        <w:tabs>
          <w:tab w:val="left" w:pos="720"/>
        </w:tabs>
        <w:rPr>
          <w:lang w:val="vi-VN"/>
        </w:rPr>
      </w:pPr>
      <w:r>
        <w:rPr>
          <w:lang w:val="vi-VN"/>
        </w:rPr>
        <w:tab/>
      </w:r>
      <w:r w:rsidR="00BC6829" w:rsidRPr="00BC6829">
        <w:rPr>
          <w:lang w:val="vi-VN"/>
        </w:rPr>
        <w:t>Đảm bảo rằng dữ liệu lưu trữ trên đám mây không bị can thiệp hoặc sửa đổi một cách trái phép.</w:t>
      </w:r>
    </w:p>
    <w:p w14:paraId="282A99E9" w14:textId="2E285D07" w:rsidR="006672DF" w:rsidRPr="006A4BE6" w:rsidRDefault="006672DF" w:rsidP="0003219D">
      <w:pPr>
        <w:pStyle w:val="Heading3"/>
        <w:rPr>
          <w:lang w:val="vi-VN"/>
        </w:rPr>
      </w:pPr>
      <w:bookmarkStart w:id="37" w:name="_Toc169702061"/>
      <w:bookmarkStart w:id="38" w:name="_Toc23203785"/>
      <w:bookmarkStart w:id="39" w:name="_Toc169731644"/>
      <w:r w:rsidRPr="00F75FAF">
        <w:rPr>
          <w:lang w:val="vi-VN"/>
        </w:rPr>
        <w:t>1.</w:t>
      </w:r>
      <w:r w:rsidR="00EE763F" w:rsidRPr="002C2BD9">
        <w:rPr>
          <w:lang w:val="vi-VN"/>
        </w:rPr>
        <w:t>4</w:t>
      </w:r>
      <w:r w:rsidRPr="002C2BD9">
        <w:rPr>
          <w:lang w:val="vi-VN"/>
        </w:rPr>
        <w:t>.</w:t>
      </w:r>
      <w:r w:rsidRPr="00F75FAF">
        <w:rPr>
          <w:lang w:val="vi-VN"/>
        </w:rPr>
        <w:t xml:space="preserve">3. </w:t>
      </w:r>
      <w:r w:rsidR="00BC6829" w:rsidRPr="00F75FAF">
        <w:rPr>
          <w:lang w:val="vi-VN"/>
        </w:rPr>
        <w:t>Ủy quyền</w:t>
      </w:r>
      <w:bookmarkEnd w:id="37"/>
      <w:bookmarkEnd w:id="38"/>
      <w:bookmarkEnd w:id="39"/>
    </w:p>
    <w:p w14:paraId="709A5135" w14:textId="7DFC23D6" w:rsidR="00EB57EC" w:rsidRDefault="006672DF" w:rsidP="00BC6829">
      <w:pPr>
        <w:tabs>
          <w:tab w:val="left" w:pos="720"/>
        </w:tabs>
        <w:rPr>
          <w:lang w:val="vi-VN"/>
        </w:rPr>
      </w:pPr>
      <w:r>
        <w:rPr>
          <w:lang w:val="vi-VN"/>
        </w:rPr>
        <w:tab/>
      </w:r>
      <w:r w:rsidR="00BC6829" w:rsidRPr="00BC6829">
        <w:rPr>
          <w:lang w:val="vi-VN"/>
        </w:rPr>
        <w:t>Đảm bảo rằng người dùng truy cập dữ liệu trên đám mây có quyền truy cập và đặc quyền phù hợp.</w:t>
      </w:r>
    </w:p>
    <w:p w14:paraId="3BB9ACDA" w14:textId="77777777" w:rsidR="005C68B8" w:rsidRDefault="005C68B8" w:rsidP="00454DE0">
      <w:pPr>
        <w:tabs>
          <w:tab w:val="left" w:pos="720"/>
        </w:tabs>
        <w:rPr>
          <w:lang w:val="vi-VN"/>
        </w:rPr>
      </w:pPr>
    </w:p>
    <w:p w14:paraId="3E6F6531" w14:textId="2715C00B" w:rsidR="1B397792" w:rsidRDefault="790DF807" w:rsidP="00E83A42">
      <w:pPr>
        <w:pStyle w:val="Heading1"/>
      </w:pPr>
      <w:bookmarkStart w:id="40" w:name="_Toc1442229126"/>
      <w:r w:rsidRPr="00DD250F">
        <w:br w:type="page"/>
      </w:r>
      <w:bookmarkStart w:id="41" w:name="_Toc169702062"/>
      <w:bookmarkStart w:id="42" w:name="_Toc169731645"/>
      <w:r w:rsidR="00E831FF">
        <w:lastRenderedPageBreak/>
        <w:t>CHƯƠNG</w:t>
      </w:r>
      <w:r w:rsidR="1B397792">
        <w:t xml:space="preserve"> </w:t>
      </w:r>
      <w:r w:rsidR="00E831FF">
        <w:t>2:</w:t>
      </w:r>
      <w:r w:rsidR="1B397792">
        <w:t xml:space="preserve"> </w:t>
      </w:r>
      <w:r w:rsidR="48531AEB">
        <w:t>GIẢI PHÁP</w:t>
      </w:r>
      <w:commentRangeStart w:id="43"/>
      <w:commentRangeStart w:id="44"/>
      <w:commentRangeEnd w:id="43"/>
      <w:r>
        <w:rPr>
          <w:rStyle w:val="CommentReference"/>
        </w:rPr>
        <w:commentReference w:id="43"/>
      </w:r>
      <w:commentRangeEnd w:id="44"/>
      <w:r w:rsidR="00EA0850">
        <w:rPr>
          <w:rStyle w:val="CommentReference"/>
        </w:rPr>
        <w:commentReference w:id="44"/>
      </w:r>
      <w:bookmarkEnd w:id="41"/>
      <w:bookmarkEnd w:id="40"/>
      <w:bookmarkEnd w:id="42"/>
    </w:p>
    <w:p w14:paraId="1CC9FC6B" w14:textId="376D05DA" w:rsidR="2BBA76C9" w:rsidRDefault="75783AC0" w:rsidP="00FB4ACB">
      <w:pPr>
        <w:pStyle w:val="Heading2"/>
        <w:rPr>
          <w:lang w:val="en-US"/>
        </w:rPr>
      </w:pPr>
      <w:bookmarkStart w:id="45" w:name="_Toc169702063"/>
      <w:bookmarkStart w:id="46" w:name="_Toc728416951"/>
      <w:bookmarkStart w:id="47" w:name="_Toc169731646"/>
      <w:r>
        <w:t>2</w:t>
      </w:r>
      <w:r w:rsidR="11E01CAF">
        <w:t>.</w:t>
      </w:r>
      <w:r w:rsidR="11E01CAF" w:rsidRPr="11E01CAF">
        <w:t>1. AES-GCM (Advanced Encryption Standard - Galois/Counter Mode):</w:t>
      </w:r>
      <w:bookmarkEnd w:id="45"/>
      <w:bookmarkEnd w:id="46"/>
      <w:bookmarkEnd w:id="47"/>
    </w:p>
    <w:p w14:paraId="462E5808" w14:textId="75278379" w:rsidR="00415F10" w:rsidRPr="00415F10" w:rsidRDefault="00415F10" w:rsidP="00415F10">
      <w:pPr>
        <w:pStyle w:val="Heading3"/>
      </w:pPr>
      <w:bookmarkStart w:id="48" w:name="_Toc169702064"/>
      <w:bookmarkStart w:id="49" w:name="_Toc1960305199"/>
      <w:bookmarkStart w:id="50" w:name="_Toc169731647"/>
      <w:r>
        <w:t xml:space="preserve">2.1.1. </w:t>
      </w:r>
      <w:proofErr w:type="spellStart"/>
      <w:r>
        <w:t>Tổng</w:t>
      </w:r>
      <w:proofErr w:type="spellEnd"/>
      <w:r>
        <w:t xml:space="preserve"> </w:t>
      </w:r>
      <w:proofErr w:type="spellStart"/>
      <w:r>
        <w:t>quan</w:t>
      </w:r>
      <w:bookmarkEnd w:id="48"/>
      <w:bookmarkEnd w:id="49"/>
      <w:bookmarkEnd w:id="50"/>
      <w:proofErr w:type="spellEnd"/>
    </w:p>
    <w:p w14:paraId="2C4BBBD3" w14:textId="2817C017" w:rsidR="54A8947C" w:rsidRDefault="4185E5C9" w:rsidP="000E47C5">
      <w:pPr>
        <w:spacing w:after="0"/>
        <w:ind w:firstLine="720"/>
        <w:rPr>
          <w:rFonts w:eastAsia="Times New Roman" w:cs="Times New Roman"/>
          <w:lang w:val="vi-VN"/>
        </w:rPr>
      </w:pPr>
      <w:r w:rsidRPr="3EEB0B38">
        <w:rPr>
          <w:rFonts w:eastAsia="Times New Roman" w:cs="Times New Roman"/>
          <w:lang w:val="vi-VN"/>
        </w:rPr>
        <w:t xml:space="preserve">AES-GCM là một thuật toán mã hóa đối xứng được thiết kế để cung cấp cả tính bảo mật và tính toàn vẹn của dữ liệu. </w:t>
      </w:r>
      <w:r w:rsidR="6DF90BE7" w:rsidRPr="6DF90BE7">
        <w:rPr>
          <w:rFonts w:eastAsia="Times New Roman" w:cs="Times New Roman"/>
          <w:lang w:val="vi-VN"/>
        </w:rPr>
        <w:t>Chế độ mã hóa này cung cấp</w:t>
      </w:r>
      <w:r w:rsidR="21384974" w:rsidRPr="21384974">
        <w:rPr>
          <w:rFonts w:eastAsia="Times New Roman" w:cs="Times New Roman"/>
          <w:lang w:val="vi-VN"/>
        </w:rPr>
        <w:t xml:space="preserve"> </w:t>
      </w:r>
      <w:r w:rsidR="6DF90BE7" w:rsidRPr="6DF90BE7">
        <w:rPr>
          <w:rFonts w:eastAsia="Times New Roman" w:cs="Times New Roman"/>
          <w:lang w:val="vi-VN"/>
        </w:rPr>
        <w:t>xác thực và bảo mật, đảm bảo rằng dữ liệu không bị giả mạo trong quá trình</w:t>
      </w:r>
      <w:r w:rsidR="6032EBEE" w:rsidRPr="6032EBEE">
        <w:rPr>
          <w:rFonts w:eastAsia="Times New Roman" w:cs="Times New Roman"/>
          <w:lang w:val="vi-VN"/>
        </w:rPr>
        <w:t xml:space="preserve"> </w:t>
      </w:r>
      <w:r w:rsidR="6DF90BE7" w:rsidRPr="6DF90BE7">
        <w:rPr>
          <w:rFonts w:eastAsia="Times New Roman" w:cs="Times New Roman"/>
          <w:lang w:val="vi-VN"/>
        </w:rPr>
        <w:t>truyền tải hoặc lưu trữ.</w:t>
      </w:r>
      <w:r w:rsidR="21384974" w:rsidRPr="21384974">
        <w:rPr>
          <w:rFonts w:eastAsia="Times New Roman" w:cs="Times New Roman"/>
          <w:lang w:val="vi-VN"/>
        </w:rPr>
        <w:t xml:space="preserve"> </w:t>
      </w:r>
      <w:r w:rsidR="7C76830B" w:rsidRPr="7C76830B">
        <w:rPr>
          <w:rFonts w:eastAsia="Times New Roman" w:cs="Times New Roman"/>
          <w:lang w:val="vi-VN"/>
        </w:rPr>
        <w:t>Nhóm chúng em sử dụng mode GCM, với kích thước khóa là 256 bit</w:t>
      </w:r>
      <w:r w:rsidR="2D48C683" w:rsidRPr="2D48C683">
        <w:rPr>
          <w:rFonts w:eastAsia="Times New Roman" w:cs="Times New Roman"/>
          <w:lang w:val="vi-VN"/>
        </w:rPr>
        <w:t>.</w:t>
      </w:r>
    </w:p>
    <w:p w14:paraId="451AC140" w14:textId="3DB9F5C3" w:rsidR="51CED2DF" w:rsidRPr="00AF2A0C" w:rsidRDefault="00AF2A0C" w:rsidP="00AF2A0C">
      <w:pPr>
        <w:spacing w:after="0"/>
        <w:ind w:firstLine="720"/>
        <w:rPr>
          <w:rFonts w:eastAsia="Times New Roman" w:cs="Times New Roman"/>
          <w:szCs w:val="26"/>
          <w:lang w:val="vi-VN"/>
        </w:rPr>
      </w:pPr>
      <w:r w:rsidRPr="005B0EF3">
        <w:rPr>
          <w:rFonts w:eastAsia="Times New Roman" w:cs="Times New Roman"/>
          <w:b/>
          <w:lang w:val="vi-VN"/>
        </w:rPr>
        <w:t xml:space="preserve">- </w:t>
      </w:r>
      <w:r w:rsidR="51CED2DF" w:rsidRPr="00AF2A0C">
        <w:rPr>
          <w:rFonts w:eastAsia="Times New Roman" w:cs="Times New Roman"/>
          <w:b/>
          <w:lang w:val="vi-VN"/>
        </w:rPr>
        <w:t>Tính bảo mật:</w:t>
      </w:r>
      <w:r w:rsidR="51CED2DF" w:rsidRPr="00AF2A0C">
        <w:rPr>
          <w:rFonts w:eastAsia="Times New Roman" w:cs="Times New Roman"/>
          <w:lang w:val="vi-VN"/>
        </w:rPr>
        <w:t xml:space="preserve"> AES-GCM sử dụng thuật toán mã hóa AES để bảo vệ </w:t>
      </w:r>
      <w:r w:rsidR="2268537E" w:rsidRPr="00AF2A0C">
        <w:rPr>
          <w:rFonts w:eastAsia="Times New Roman" w:cs="Times New Roman"/>
          <w:lang w:val="vi-VN"/>
        </w:rPr>
        <w:t>dữ</w:t>
      </w:r>
      <w:r w:rsidR="2268537E" w:rsidRPr="00AF2A0C">
        <w:rPr>
          <w:rFonts w:eastAsia="Times New Roman" w:cs="Times New Roman"/>
          <w:szCs w:val="26"/>
          <w:lang w:val="vi-VN"/>
        </w:rPr>
        <w:t xml:space="preserve"> </w:t>
      </w:r>
      <w:r w:rsidR="2268537E" w:rsidRPr="00AF2A0C">
        <w:rPr>
          <w:rFonts w:eastAsia="Times New Roman" w:cs="Times New Roman"/>
          <w:lang w:val="vi-VN"/>
        </w:rPr>
        <w:t>liệu</w:t>
      </w:r>
      <w:r w:rsidR="51CED2DF" w:rsidRPr="00AF2A0C">
        <w:rPr>
          <w:rFonts w:eastAsia="Times New Roman" w:cs="Times New Roman"/>
          <w:lang w:val="vi-VN"/>
        </w:rPr>
        <w:t xml:space="preserve"> khỏi việc truy cập trái phép.</w:t>
      </w:r>
    </w:p>
    <w:p w14:paraId="0A230274" w14:textId="2D79AD58" w:rsidR="51CED2DF" w:rsidRPr="00AF2A0C" w:rsidRDefault="00AF2A0C" w:rsidP="00AF2A0C">
      <w:pPr>
        <w:spacing w:after="0"/>
        <w:ind w:firstLine="720"/>
        <w:rPr>
          <w:rFonts w:eastAsia="Times New Roman" w:cs="Times New Roman"/>
          <w:lang w:val="vi-VN"/>
        </w:rPr>
      </w:pPr>
      <w:r w:rsidRPr="005B0EF3">
        <w:rPr>
          <w:rFonts w:eastAsia="Times New Roman" w:cs="Times New Roman"/>
          <w:b/>
          <w:lang w:val="vi-VN"/>
        </w:rPr>
        <w:t xml:space="preserve">- </w:t>
      </w:r>
      <w:r w:rsidR="51CED2DF" w:rsidRPr="00AF2A0C">
        <w:rPr>
          <w:rFonts w:eastAsia="Times New Roman" w:cs="Times New Roman"/>
          <w:b/>
          <w:lang w:val="vi-VN"/>
        </w:rPr>
        <w:t>Tính toàn vẹn và xác thực:</w:t>
      </w:r>
      <w:r w:rsidR="51CED2DF" w:rsidRPr="00AF2A0C">
        <w:rPr>
          <w:rFonts w:eastAsia="Times New Roman" w:cs="Times New Roman"/>
          <w:lang w:val="vi-VN"/>
        </w:rPr>
        <w:t xml:space="preserve"> Sử dụng thuật toán Galois Message Authentication Code (GMAC) để đảm bảo rằng dữ liệu không bị thay đổi trong quá trình truyền tải.</w:t>
      </w:r>
    </w:p>
    <w:p w14:paraId="3F586254" w14:textId="71AAFBBE" w:rsidR="00E831FF" w:rsidRPr="00F75FAF" w:rsidRDefault="00AF2A0C" w:rsidP="00AF2A0C">
      <w:pPr>
        <w:spacing w:after="0"/>
        <w:ind w:firstLine="720"/>
        <w:rPr>
          <w:rFonts w:eastAsia="Times New Roman" w:cs="Times New Roman"/>
          <w:lang w:val="vi-VN"/>
        </w:rPr>
      </w:pPr>
      <w:r w:rsidRPr="005B0EF3">
        <w:rPr>
          <w:rFonts w:eastAsia="Times New Roman" w:cs="Times New Roman"/>
          <w:b/>
          <w:lang w:val="vi-VN"/>
        </w:rPr>
        <w:t xml:space="preserve">- </w:t>
      </w:r>
      <w:r w:rsidR="51CED2DF" w:rsidRPr="00AF2A0C">
        <w:rPr>
          <w:rFonts w:eastAsia="Times New Roman" w:cs="Times New Roman"/>
          <w:b/>
          <w:lang w:val="vi-VN"/>
        </w:rPr>
        <w:t>Tốc độ:</w:t>
      </w:r>
      <w:r w:rsidR="51CED2DF" w:rsidRPr="00AF2A0C">
        <w:rPr>
          <w:rFonts w:eastAsia="Times New Roman" w:cs="Times New Roman"/>
          <w:lang w:val="vi-VN"/>
        </w:rPr>
        <w:t xml:space="preserve"> AES-GCM hoạt động rất nhanh và hiệu quả, phù hợp cho các ứng dụng yêu cầu tốc độ cao như truyền thông mạng và lưu trữ dữ liệu.</w:t>
      </w:r>
    </w:p>
    <w:p w14:paraId="2F4DDC63" w14:textId="3CE1C2BC" w:rsidR="00415F10" w:rsidRPr="00F75FAF" w:rsidRDefault="00415F10" w:rsidP="00415F10">
      <w:pPr>
        <w:pStyle w:val="Heading3"/>
        <w:rPr>
          <w:lang w:val="vi-VN"/>
        </w:rPr>
      </w:pPr>
      <w:bookmarkStart w:id="51" w:name="_Toc169702065"/>
      <w:bookmarkStart w:id="52" w:name="_Toc149676817"/>
      <w:bookmarkStart w:id="53" w:name="_Toc169731648"/>
      <w:r w:rsidRPr="00F75FAF">
        <w:rPr>
          <w:lang w:val="vi-VN"/>
        </w:rPr>
        <w:t>2.1.2. Minh hoạ thuật toán</w:t>
      </w:r>
      <w:bookmarkEnd w:id="51"/>
      <w:bookmarkEnd w:id="52"/>
      <w:bookmarkEnd w:id="53"/>
    </w:p>
    <w:p w14:paraId="2F87B89D" w14:textId="0703A067" w:rsidR="00E831FF" w:rsidRPr="007643B7" w:rsidRDefault="7D2429E8" w:rsidP="00B62297">
      <w:pPr>
        <w:pStyle w:val="Heading4"/>
        <w:rPr>
          <w:rStyle w:val="Heading2Char"/>
        </w:rPr>
      </w:pPr>
      <w:r w:rsidRPr="002C2BD9">
        <w:t>2</w:t>
      </w:r>
      <w:r w:rsidR="689E65C3" w:rsidRPr="002C2BD9">
        <w:t>.</w:t>
      </w:r>
      <w:r w:rsidR="6F273B8E" w:rsidRPr="002C2BD9">
        <w:t>1.</w:t>
      </w:r>
      <w:r w:rsidR="00415F10" w:rsidRPr="002C2BD9">
        <w:t>2.</w:t>
      </w:r>
      <w:r w:rsidR="6F273B8E" w:rsidRPr="002C2BD9">
        <w:t xml:space="preserve">1. </w:t>
      </w:r>
      <w:r w:rsidR="7C304FBA" w:rsidRPr="002C2BD9">
        <w:t>Thiết lập</w:t>
      </w:r>
    </w:p>
    <w:p w14:paraId="61996CDD" w14:textId="10FE31CA" w:rsidR="6DD7AD9D" w:rsidRPr="00E831FF" w:rsidRDefault="001A3191" w:rsidP="00A35A73">
      <w:pPr>
        <w:spacing w:after="0"/>
        <w:ind w:firstLine="720"/>
        <w:rPr>
          <w:rFonts w:eastAsia="Times New Roman" w:cs="Times New Roman"/>
          <w:b/>
          <w:szCs w:val="26"/>
          <w:lang w:val="vi-VN"/>
        </w:rPr>
      </w:pPr>
      <w:r w:rsidRPr="00663C58">
        <w:rPr>
          <w:rFonts w:eastAsia="Times New Roman" w:cs="Times New Roman"/>
          <w:szCs w:val="26"/>
          <w:lang w:val="vi-VN"/>
        </w:rPr>
        <w:t xml:space="preserve">- </w:t>
      </w:r>
      <w:r w:rsidR="3B3F98FB" w:rsidRPr="00E831FF">
        <w:rPr>
          <w:rFonts w:eastAsia="Times New Roman" w:cs="Times New Roman"/>
          <w:szCs w:val="26"/>
          <w:lang w:val="vi-VN"/>
        </w:rPr>
        <w:t>Bao gồm 2 bước:</w:t>
      </w:r>
    </w:p>
    <w:p w14:paraId="23900D0F" w14:textId="53DE8E63" w:rsidR="084483ED" w:rsidRPr="00663C58" w:rsidRDefault="00454479" w:rsidP="00454479">
      <w:pPr>
        <w:spacing w:after="0"/>
        <w:ind w:left="720" w:firstLine="360"/>
        <w:rPr>
          <w:rFonts w:eastAsia="Times New Roman" w:cs="Times New Roman"/>
          <w:szCs w:val="26"/>
          <w:lang w:val="vi-VN"/>
        </w:rPr>
      </w:pPr>
      <w:r w:rsidRPr="00F75FAF">
        <w:rPr>
          <w:b/>
          <w:szCs w:val="26"/>
          <w:lang w:val="vi-VN"/>
        </w:rPr>
        <w:t xml:space="preserve">+ </w:t>
      </w:r>
      <w:r w:rsidR="001A3191" w:rsidRPr="00F75FAF">
        <w:rPr>
          <w:b/>
          <w:szCs w:val="26"/>
          <w:lang w:val="vi-VN"/>
        </w:rPr>
        <w:t>Tạo k</w:t>
      </w:r>
      <w:r w:rsidR="0E7B7561" w:rsidRPr="00663C58">
        <w:rPr>
          <w:b/>
          <w:szCs w:val="26"/>
          <w:lang w:val="vi-VN"/>
        </w:rPr>
        <w:t>hóa AES</w:t>
      </w:r>
      <w:r w:rsidR="0E7B7561" w:rsidRPr="00663C58">
        <w:rPr>
          <w:szCs w:val="26"/>
          <w:lang w:val="vi-VN"/>
        </w:rPr>
        <w:t>: K</w:t>
      </w:r>
      <w:r w:rsidR="00BF2831" w:rsidRPr="00F75FAF">
        <w:rPr>
          <w:szCs w:val="26"/>
          <w:lang w:val="vi-VN"/>
        </w:rPr>
        <w:t xml:space="preserve">ey </w:t>
      </w:r>
      <w:r w:rsidR="0E7B7561" w:rsidRPr="00663C58">
        <w:rPr>
          <w:szCs w:val="26"/>
          <w:lang w:val="vi-VN"/>
        </w:rPr>
        <w:t xml:space="preserve">256 bit. </w:t>
      </w:r>
    </w:p>
    <w:p w14:paraId="77405429" w14:textId="4BABB1ED" w:rsidR="2561AC07" w:rsidRPr="00663C58" w:rsidRDefault="00454479" w:rsidP="00454479">
      <w:pPr>
        <w:spacing w:after="0"/>
        <w:ind w:left="360" w:firstLine="720"/>
        <w:rPr>
          <w:rFonts w:eastAsia="Times New Roman" w:cs="Times New Roman"/>
          <w:szCs w:val="26"/>
          <w:lang w:val="vi-VN"/>
        </w:rPr>
      </w:pPr>
      <w:r w:rsidRPr="00663C58">
        <w:rPr>
          <w:b/>
          <w:szCs w:val="26"/>
        </w:rPr>
        <w:t xml:space="preserve">+ </w:t>
      </w:r>
      <w:proofErr w:type="spellStart"/>
      <w:r w:rsidR="001A3191" w:rsidRPr="00663C58">
        <w:rPr>
          <w:b/>
          <w:szCs w:val="26"/>
        </w:rPr>
        <w:t>Tạo</w:t>
      </w:r>
      <w:proofErr w:type="spellEnd"/>
      <w:r w:rsidR="001A3191" w:rsidRPr="00663C58">
        <w:rPr>
          <w:b/>
          <w:szCs w:val="26"/>
        </w:rPr>
        <w:t xml:space="preserve"> n</w:t>
      </w:r>
      <w:r w:rsidR="084483ED" w:rsidRPr="00663C58">
        <w:rPr>
          <w:b/>
          <w:szCs w:val="26"/>
          <w:lang w:val="vi-VN"/>
        </w:rPr>
        <w:t>onces (số ngẫu nhiên)</w:t>
      </w:r>
      <w:r w:rsidR="084483ED" w:rsidRPr="00663C58">
        <w:rPr>
          <w:szCs w:val="26"/>
          <w:lang w:val="vi-VN"/>
        </w:rPr>
        <w:t xml:space="preserve">: IV 96 </w:t>
      </w:r>
      <w:proofErr w:type="gramStart"/>
      <w:r w:rsidR="084483ED" w:rsidRPr="00663C58">
        <w:rPr>
          <w:szCs w:val="26"/>
          <w:lang w:val="vi-VN"/>
        </w:rPr>
        <w:t>bit</w:t>
      </w:r>
      <w:proofErr w:type="gramEnd"/>
      <w:r w:rsidR="084483ED" w:rsidRPr="00663C58">
        <w:rPr>
          <w:szCs w:val="26"/>
          <w:lang w:val="vi-VN"/>
        </w:rPr>
        <w:t>.</w:t>
      </w:r>
    </w:p>
    <w:p w14:paraId="5B4E4781" w14:textId="759C93F4" w:rsidR="00414E7C" w:rsidRPr="0033139A" w:rsidRDefault="006F5F71" w:rsidP="008B6A83">
      <w:pPr>
        <w:spacing w:after="0"/>
        <w:ind w:firstLine="720"/>
        <w:rPr>
          <w:szCs w:val="26"/>
          <w:lang w:val="vi-VN"/>
        </w:rPr>
      </w:pPr>
      <w:r w:rsidRPr="00663C58">
        <w:rPr>
          <w:szCs w:val="26"/>
          <w:lang w:val="vi-VN"/>
        </w:rPr>
        <w:t xml:space="preserve">- </w:t>
      </w:r>
      <w:r w:rsidR="00663C58" w:rsidRPr="00685ECC">
        <w:rPr>
          <w:szCs w:val="26"/>
          <w:lang w:val="vi-VN"/>
        </w:rPr>
        <w:t>Sau</w:t>
      </w:r>
      <w:r w:rsidRPr="00663C58">
        <w:rPr>
          <w:szCs w:val="26"/>
          <w:lang w:val="vi-VN"/>
        </w:rPr>
        <w:t xml:space="preserve"> đó </w:t>
      </w:r>
      <w:r w:rsidR="00153BB9" w:rsidRPr="00685ECC">
        <w:rPr>
          <w:szCs w:val="26"/>
          <w:lang w:val="vi-VN"/>
        </w:rPr>
        <w:t xml:space="preserve">gộp </w:t>
      </w:r>
      <w:r w:rsidR="00ED0692" w:rsidRPr="00685ECC">
        <w:rPr>
          <w:szCs w:val="26"/>
          <w:lang w:val="vi-VN"/>
        </w:rPr>
        <w:t xml:space="preserve">cả 2 vào </w:t>
      </w:r>
      <w:r w:rsidR="00153BB9" w:rsidRPr="00685ECC">
        <w:rPr>
          <w:szCs w:val="26"/>
          <w:lang w:val="vi-VN"/>
        </w:rPr>
        <w:t>một</w:t>
      </w:r>
      <w:r w:rsidR="00ED0692" w:rsidRPr="00685ECC">
        <w:rPr>
          <w:szCs w:val="26"/>
          <w:lang w:val="vi-VN"/>
        </w:rPr>
        <w:t xml:space="preserve"> chuỗi duy nhất và </w:t>
      </w:r>
      <w:r w:rsidRPr="00685ECC">
        <w:rPr>
          <w:szCs w:val="26"/>
          <w:lang w:val="vi-VN"/>
        </w:rPr>
        <w:t>lưu</w:t>
      </w:r>
      <w:r w:rsidRPr="00663C58">
        <w:rPr>
          <w:szCs w:val="26"/>
          <w:lang w:val="vi-VN"/>
        </w:rPr>
        <w:t xml:space="preserve"> chúng dưới dạng Base64 </w:t>
      </w:r>
      <w:r w:rsidRPr="00685ECC">
        <w:rPr>
          <w:szCs w:val="26"/>
          <w:lang w:val="vi-VN"/>
        </w:rPr>
        <w:t>vào tệp</w:t>
      </w:r>
      <w:r w:rsidR="00153BB9" w:rsidRPr="00685ECC">
        <w:rPr>
          <w:szCs w:val="26"/>
          <w:lang w:val="vi-VN"/>
        </w:rPr>
        <w:t xml:space="preserve"> được cung cấp</w:t>
      </w:r>
      <w:r w:rsidRPr="00663C58">
        <w:rPr>
          <w:szCs w:val="26"/>
          <w:lang w:val="vi-VN"/>
        </w:rPr>
        <w:t>.</w:t>
      </w:r>
    </w:p>
    <w:p w14:paraId="32F213ED" w14:textId="77777777" w:rsidR="00F220A9" w:rsidRDefault="3AD57104" w:rsidP="00F220A9">
      <w:pPr>
        <w:keepNext/>
        <w:spacing w:after="0"/>
      </w:pPr>
      <w:r>
        <w:rPr>
          <w:noProof/>
        </w:rPr>
        <w:drawing>
          <wp:inline distT="0" distB="0" distL="0" distR="0" wp14:anchorId="56EA9B3E" wp14:editId="1A236BBD">
            <wp:extent cx="5762626" cy="2400300"/>
            <wp:effectExtent l="0" t="0" r="0" b="0"/>
            <wp:docPr id="39525220" name="Picture 3952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5220"/>
                    <pic:cNvPicPr/>
                  </pic:nvPicPr>
                  <pic:blipFill>
                    <a:blip r:embed="rId15">
                      <a:extLst>
                        <a:ext uri="{28A0092B-C50C-407E-A947-70E740481C1C}">
                          <a14:useLocalDpi xmlns:a14="http://schemas.microsoft.com/office/drawing/2010/main" val="0"/>
                        </a:ext>
                      </a:extLst>
                    </a:blip>
                    <a:stretch>
                      <a:fillRect/>
                    </a:stretch>
                  </pic:blipFill>
                  <pic:spPr>
                    <a:xfrm>
                      <a:off x="0" y="0"/>
                      <a:ext cx="5762626" cy="2400300"/>
                    </a:xfrm>
                    <a:prstGeom prst="rect">
                      <a:avLst/>
                    </a:prstGeom>
                  </pic:spPr>
                </pic:pic>
              </a:graphicData>
            </a:graphic>
          </wp:inline>
        </w:drawing>
      </w:r>
    </w:p>
    <w:p w14:paraId="52678110" w14:textId="609343B6" w:rsidR="68B2A4D1" w:rsidRDefault="00373EF5" w:rsidP="00F220A9">
      <w:pPr>
        <w:pStyle w:val="Caption"/>
        <w:jc w:val="center"/>
      </w:pPr>
      <w:bookmarkStart w:id="54" w:name="_Toc169728737"/>
      <w:bookmarkStart w:id="55" w:name="_Toc169730230"/>
      <w:bookmarkStart w:id="56" w:name="_Toc169732166"/>
      <w:proofErr w:type="spellStart"/>
      <w:r>
        <w:t>Hình</w:t>
      </w:r>
      <w:proofErr w:type="spellEnd"/>
      <w:r w:rsidR="00F220A9">
        <w:t xml:space="preserve"> </w:t>
      </w:r>
      <w:r w:rsidR="00F220A9">
        <w:fldChar w:fldCharType="begin"/>
      </w:r>
      <w:r w:rsidR="00F220A9">
        <w:instrText xml:space="preserve"> SEQ Figure \* ARABIC </w:instrText>
      </w:r>
      <w:r w:rsidR="00F220A9">
        <w:fldChar w:fldCharType="separate"/>
      </w:r>
      <w:r w:rsidR="009D43F6">
        <w:rPr>
          <w:noProof/>
        </w:rPr>
        <w:t>1</w:t>
      </w:r>
      <w:r w:rsidR="00F220A9">
        <w:fldChar w:fldCharType="end"/>
      </w:r>
      <w:r w:rsidR="00F220A9">
        <w:rPr>
          <w:lang w:val="vi-VN"/>
        </w:rPr>
        <w:t>: Tạo Key và IV bằng AES-GCM-256</w:t>
      </w:r>
      <w:bookmarkEnd w:id="54"/>
      <w:bookmarkEnd w:id="55"/>
      <w:bookmarkEnd w:id="56"/>
    </w:p>
    <w:p w14:paraId="78E88F5F" w14:textId="312D399B" w:rsidR="3B3F98FB" w:rsidRPr="007643B7" w:rsidRDefault="00415F10" w:rsidP="00B62297">
      <w:pPr>
        <w:pStyle w:val="Heading4"/>
        <w:rPr>
          <w:rFonts w:eastAsia="Times New Roman" w:cs="Times New Roman"/>
          <w:lang w:val="en-US"/>
        </w:rPr>
      </w:pPr>
      <w:r w:rsidRPr="395A81D6">
        <w:lastRenderedPageBreak/>
        <w:t>2.1.2</w:t>
      </w:r>
      <w:r w:rsidR="084483ED" w:rsidRPr="395A81D6">
        <w:t xml:space="preserve">.2. </w:t>
      </w:r>
      <w:r w:rsidR="1C7BB0A3" w:rsidRPr="395A81D6">
        <w:t>Mã hóa</w:t>
      </w:r>
    </w:p>
    <w:p w14:paraId="3B2FFC2F" w14:textId="77777777" w:rsidR="00E652F1" w:rsidRDefault="68490087" w:rsidP="00E652F1">
      <w:pPr>
        <w:keepNext/>
      </w:pPr>
      <w:r>
        <w:rPr>
          <w:noProof/>
        </w:rPr>
        <w:drawing>
          <wp:inline distT="0" distB="0" distL="0" distR="0" wp14:anchorId="43F47E60" wp14:editId="753ABC6D">
            <wp:extent cx="5762626" cy="2009775"/>
            <wp:effectExtent l="0" t="0" r="0" b="0"/>
            <wp:docPr id="1499648440" name="Picture 149964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648440"/>
                    <pic:cNvPicPr/>
                  </pic:nvPicPr>
                  <pic:blipFill>
                    <a:blip r:embed="rId16">
                      <a:extLst>
                        <a:ext uri="{28A0092B-C50C-407E-A947-70E740481C1C}">
                          <a14:useLocalDpi xmlns:a14="http://schemas.microsoft.com/office/drawing/2010/main" val="0"/>
                        </a:ext>
                      </a:extLst>
                    </a:blip>
                    <a:stretch>
                      <a:fillRect/>
                    </a:stretch>
                  </pic:blipFill>
                  <pic:spPr>
                    <a:xfrm>
                      <a:off x="0" y="0"/>
                      <a:ext cx="5762626" cy="2009775"/>
                    </a:xfrm>
                    <a:prstGeom prst="rect">
                      <a:avLst/>
                    </a:prstGeom>
                  </pic:spPr>
                </pic:pic>
              </a:graphicData>
            </a:graphic>
          </wp:inline>
        </w:drawing>
      </w:r>
    </w:p>
    <w:p w14:paraId="3AEA763C" w14:textId="2CB7F6D9" w:rsidR="00E652F1" w:rsidRDefault="00373EF5" w:rsidP="00E652F1">
      <w:pPr>
        <w:pStyle w:val="Caption"/>
        <w:jc w:val="center"/>
        <w:rPr>
          <w:lang w:val="vi-VN"/>
        </w:rPr>
      </w:pPr>
      <w:bookmarkStart w:id="57" w:name="_Toc169728738"/>
      <w:bookmarkStart w:id="58" w:name="_Toc169730231"/>
      <w:bookmarkStart w:id="59" w:name="_Toc169732167"/>
      <w:proofErr w:type="spellStart"/>
      <w:r w:rsidRPr="00373EF5">
        <w:t>Hình</w:t>
      </w:r>
      <w:proofErr w:type="spellEnd"/>
      <w:r w:rsidR="00E652F1" w:rsidRPr="00373EF5">
        <w:t xml:space="preserve"> </w:t>
      </w:r>
      <w:r w:rsidR="00E652F1">
        <w:fldChar w:fldCharType="begin"/>
      </w:r>
      <w:r w:rsidR="00E652F1" w:rsidRPr="00373EF5">
        <w:instrText xml:space="preserve"> SEQ Figure \* ARABIC </w:instrText>
      </w:r>
      <w:r w:rsidR="00E652F1">
        <w:fldChar w:fldCharType="separate"/>
      </w:r>
      <w:r w:rsidR="009D43F6">
        <w:rPr>
          <w:noProof/>
        </w:rPr>
        <w:t>2</w:t>
      </w:r>
      <w:r w:rsidR="00E652F1">
        <w:fldChar w:fldCharType="end"/>
      </w:r>
      <w:r w:rsidR="00E652F1">
        <w:rPr>
          <w:lang w:val="vi-VN"/>
        </w:rPr>
        <w:t>: Hàm Mã hóa AES-GCM-256</w:t>
      </w:r>
      <w:bookmarkEnd w:id="57"/>
      <w:bookmarkEnd w:id="58"/>
      <w:bookmarkEnd w:id="59"/>
    </w:p>
    <w:p w14:paraId="14EDD5F0" w14:textId="77777777" w:rsidR="00E652F1" w:rsidRPr="00E652F1" w:rsidRDefault="00E652F1" w:rsidP="00E652F1">
      <w:pPr>
        <w:rPr>
          <w:lang w:val="vi-VN"/>
        </w:rPr>
      </w:pPr>
    </w:p>
    <w:p w14:paraId="70C0C67B" w14:textId="77777777" w:rsidR="00E652F1" w:rsidRDefault="76618AB0" w:rsidP="00E652F1">
      <w:pPr>
        <w:keepNext/>
      </w:pPr>
      <w:r>
        <w:rPr>
          <w:noProof/>
        </w:rPr>
        <w:drawing>
          <wp:inline distT="0" distB="0" distL="0" distR="0" wp14:anchorId="1306E479" wp14:editId="633ADB9B">
            <wp:extent cx="5762624" cy="4927987"/>
            <wp:effectExtent l="0" t="0" r="0" b="6350"/>
            <wp:docPr id="2083998918" name="Picture 20839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9989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0239" cy="4934499"/>
                    </a:xfrm>
                    <a:prstGeom prst="rect">
                      <a:avLst/>
                    </a:prstGeom>
                  </pic:spPr>
                </pic:pic>
              </a:graphicData>
            </a:graphic>
          </wp:inline>
        </w:drawing>
      </w:r>
    </w:p>
    <w:p w14:paraId="1C84965A" w14:textId="59F84DF3" w:rsidR="3AEFA575" w:rsidRDefault="00373EF5" w:rsidP="005979CD">
      <w:pPr>
        <w:pStyle w:val="Caption"/>
        <w:jc w:val="center"/>
      </w:pPr>
      <w:bookmarkStart w:id="60" w:name="_Toc169728739"/>
      <w:bookmarkStart w:id="61" w:name="_Toc169730232"/>
      <w:bookmarkStart w:id="62" w:name="_Toc169732168"/>
      <w:proofErr w:type="spellStart"/>
      <w:r>
        <w:t>Hình</w:t>
      </w:r>
      <w:proofErr w:type="spellEnd"/>
      <w:r w:rsidR="00E652F1">
        <w:t xml:space="preserve"> </w:t>
      </w:r>
      <w:r w:rsidR="00E652F1">
        <w:fldChar w:fldCharType="begin"/>
      </w:r>
      <w:r w:rsidR="00E652F1">
        <w:instrText xml:space="preserve"> SEQ Figure \* ARABIC </w:instrText>
      </w:r>
      <w:r w:rsidR="00E652F1">
        <w:fldChar w:fldCharType="separate"/>
      </w:r>
      <w:r w:rsidR="009D43F6">
        <w:rPr>
          <w:noProof/>
        </w:rPr>
        <w:t>3</w:t>
      </w:r>
      <w:r w:rsidR="00E652F1">
        <w:fldChar w:fldCharType="end"/>
      </w:r>
      <w:r w:rsidR="00E652F1">
        <w:rPr>
          <w:lang w:val="vi-VN"/>
        </w:rPr>
        <w:t>: Mã hóa dữ liệu theo cột bằng AES-GCM-256</w:t>
      </w:r>
      <w:bookmarkEnd w:id="60"/>
      <w:bookmarkEnd w:id="61"/>
      <w:bookmarkEnd w:id="62"/>
    </w:p>
    <w:p w14:paraId="472193AB" w14:textId="0C3AC5A9" w:rsidR="00703840" w:rsidRDefault="00703840" w:rsidP="000E47C5">
      <w:pPr>
        <w:spacing w:after="0"/>
      </w:pPr>
      <w:r>
        <w:tab/>
        <w:t xml:space="preserve">- </w:t>
      </w:r>
      <w:proofErr w:type="spellStart"/>
      <w:r w:rsidRPr="00D352BB">
        <w:rPr>
          <w:rStyle w:val="HTMLCode"/>
          <w:rFonts w:eastAsiaTheme="majorEastAsia"/>
          <w:b/>
          <w:sz w:val="22"/>
          <w:szCs w:val="22"/>
        </w:rPr>
        <w:t>read_key_iv_from_</w:t>
      </w:r>
      <w:proofErr w:type="gramStart"/>
      <w:r w:rsidRPr="00D352BB">
        <w:rPr>
          <w:rStyle w:val="HTMLCode"/>
          <w:rFonts w:eastAsiaTheme="majorEastAsia"/>
          <w:b/>
          <w:sz w:val="22"/>
          <w:szCs w:val="22"/>
        </w:rPr>
        <w:t>file</w:t>
      </w:r>
      <w:proofErr w:type="spellEnd"/>
      <w:r w:rsidRPr="00D352BB">
        <w:rPr>
          <w:rStyle w:val="HTMLCode"/>
          <w:rFonts w:eastAsiaTheme="majorEastAsia"/>
          <w:b/>
          <w:sz w:val="22"/>
          <w:szCs w:val="22"/>
        </w:rPr>
        <w:t>(</w:t>
      </w:r>
      <w:proofErr w:type="gramEnd"/>
      <w:r w:rsidR="005207A5" w:rsidRPr="00D352BB">
        <w:rPr>
          <w:rStyle w:val="HTMLCode"/>
          <w:rFonts w:eastAsiaTheme="majorEastAsia"/>
          <w:b/>
          <w:sz w:val="22"/>
          <w:szCs w:val="22"/>
        </w:rPr>
        <w:t>…</w:t>
      </w:r>
      <w:r w:rsidRPr="00D352BB">
        <w:rPr>
          <w:rStyle w:val="HTMLCode"/>
          <w:rFonts w:eastAsiaTheme="majorEastAsia"/>
          <w:b/>
          <w:sz w:val="22"/>
          <w:szCs w:val="22"/>
        </w:rPr>
        <w:t>):</w:t>
      </w:r>
      <w:r w:rsidRPr="00D352BB">
        <w:rPr>
          <w:sz w:val="28"/>
          <w:szCs w:val="26"/>
        </w:rPr>
        <w:t xml:space="preserve"> </w:t>
      </w:r>
      <w:proofErr w:type="spellStart"/>
      <w:r>
        <w:t>đọc</w:t>
      </w:r>
      <w:proofErr w:type="spellEnd"/>
      <w:r>
        <w:t xml:space="preserve"> </w:t>
      </w:r>
      <w:proofErr w:type="spellStart"/>
      <w:r>
        <w:t>tệp</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cặp</w:t>
      </w:r>
      <w:proofErr w:type="spellEnd"/>
      <w:r>
        <w:t xml:space="preserve"> </w:t>
      </w:r>
      <w:proofErr w:type="spellStart"/>
      <w:r>
        <w:t>khóa</w:t>
      </w:r>
      <w:proofErr w:type="spellEnd"/>
      <w:r>
        <w:t xml:space="preserve"> </w:t>
      </w:r>
      <w:proofErr w:type="spellStart"/>
      <w:r>
        <w:t>và</w:t>
      </w:r>
      <w:proofErr w:type="spellEnd"/>
      <w:r>
        <w:t xml:space="preserve"> IV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dictionary.</w:t>
      </w:r>
    </w:p>
    <w:p w14:paraId="554A980E" w14:textId="3355E77C" w:rsidR="00A61FA7" w:rsidRPr="00A61FA7" w:rsidRDefault="008E6620" w:rsidP="000E47C5">
      <w:pPr>
        <w:spacing w:after="0"/>
      </w:pPr>
      <w:r>
        <w:lastRenderedPageBreak/>
        <w:tab/>
        <w:t xml:space="preserve">- </w:t>
      </w:r>
      <w:proofErr w:type="spellStart"/>
      <w:r w:rsidR="00A61FA7" w:rsidRPr="00A61FA7">
        <w:t>Mở</w:t>
      </w:r>
      <w:proofErr w:type="spellEnd"/>
      <w:r w:rsidR="00A61FA7" w:rsidRPr="00A61FA7">
        <w:t xml:space="preserve"> </w:t>
      </w:r>
      <w:proofErr w:type="spellStart"/>
      <w:r w:rsidR="00A61FA7" w:rsidRPr="00A61FA7">
        <w:t>tệp</w:t>
      </w:r>
      <w:proofErr w:type="spellEnd"/>
      <w:r w:rsidR="00A61FA7" w:rsidRPr="00A61FA7">
        <w:t xml:space="preserve"> CSV </w:t>
      </w:r>
      <w:proofErr w:type="spellStart"/>
      <w:r w:rsidR="00A61FA7" w:rsidRPr="00A61FA7">
        <w:t>nguồn</w:t>
      </w:r>
      <w:proofErr w:type="spellEnd"/>
      <w:r w:rsidR="00A61FA7" w:rsidRPr="00A61FA7">
        <w:t xml:space="preserve"> </w:t>
      </w:r>
      <w:proofErr w:type="spellStart"/>
      <w:r w:rsidR="00A61FA7" w:rsidRPr="00A61FA7">
        <w:t>để</w:t>
      </w:r>
      <w:proofErr w:type="spellEnd"/>
      <w:r w:rsidR="00A61FA7" w:rsidRPr="00A61FA7">
        <w:t xml:space="preserve"> </w:t>
      </w:r>
      <w:proofErr w:type="spellStart"/>
      <w:r w:rsidR="00A61FA7" w:rsidRPr="00A61FA7">
        <w:t>đọc</w:t>
      </w:r>
      <w:proofErr w:type="spellEnd"/>
      <w:r w:rsidR="00A61FA7" w:rsidRPr="00A61FA7">
        <w:t xml:space="preserve"> </w:t>
      </w:r>
      <w:proofErr w:type="spellStart"/>
      <w:r w:rsidR="00A61FA7" w:rsidRPr="00A61FA7">
        <w:t>dữ</w:t>
      </w:r>
      <w:proofErr w:type="spellEnd"/>
      <w:r w:rsidR="00A61FA7" w:rsidRPr="00A61FA7">
        <w:t xml:space="preserve"> </w:t>
      </w:r>
      <w:proofErr w:type="spellStart"/>
      <w:r w:rsidR="00A61FA7" w:rsidRPr="00A61FA7">
        <w:t>liệu</w:t>
      </w:r>
      <w:proofErr w:type="spellEnd"/>
      <w:r w:rsidR="00A61FA7" w:rsidRPr="00A61FA7">
        <w:t xml:space="preserve"> </w:t>
      </w:r>
      <w:proofErr w:type="spellStart"/>
      <w:r w:rsidR="00A61FA7" w:rsidRPr="00A61FA7">
        <w:t>và</w:t>
      </w:r>
      <w:proofErr w:type="spellEnd"/>
      <w:r w:rsidR="00A61FA7" w:rsidRPr="00A61FA7">
        <w:t xml:space="preserve"> </w:t>
      </w:r>
      <w:proofErr w:type="spellStart"/>
      <w:r w:rsidR="00A61FA7" w:rsidRPr="00A61FA7">
        <w:t>tệp</w:t>
      </w:r>
      <w:proofErr w:type="spellEnd"/>
      <w:r w:rsidR="00A61FA7" w:rsidRPr="00A61FA7">
        <w:t xml:space="preserve"> CSV </w:t>
      </w:r>
      <w:proofErr w:type="spellStart"/>
      <w:r w:rsidR="00A61FA7" w:rsidRPr="00A61FA7">
        <w:t>đích</w:t>
      </w:r>
      <w:proofErr w:type="spellEnd"/>
      <w:r w:rsidR="00A61FA7" w:rsidRPr="00A61FA7">
        <w:t xml:space="preserve"> </w:t>
      </w:r>
      <w:proofErr w:type="spellStart"/>
      <w:r w:rsidR="00A61FA7" w:rsidRPr="00A61FA7">
        <w:t>để</w:t>
      </w:r>
      <w:proofErr w:type="spellEnd"/>
      <w:r w:rsidR="00A61FA7" w:rsidRPr="00A61FA7">
        <w:t xml:space="preserve"> </w:t>
      </w:r>
      <w:proofErr w:type="spellStart"/>
      <w:r w:rsidR="00A61FA7" w:rsidRPr="00A61FA7">
        <w:t>ghi</w:t>
      </w:r>
      <w:proofErr w:type="spellEnd"/>
      <w:r w:rsidR="00A61FA7" w:rsidRPr="00A61FA7">
        <w:t xml:space="preserve"> </w:t>
      </w:r>
      <w:proofErr w:type="spellStart"/>
      <w:r w:rsidR="00A61FA7" w:rsidRPr="00A61FA7">
        <w:t>dữ</w:t>
      </w:r>
      <w:proofErr w:type="spellEnd"/>
      <w:r w:rsidR="00A61FA7" w:rsidRPr="00A61FA7">
        <w:t xml:space="preserve"> </w:t>
      </w:r>
      <w:proofErr w:type="spellStart"/>
      <w:r w:rsidR="00A61FA7" w:rsidRPr="00A61FA7">
        <w:t>liệu</w:t>
      </w:r>
      <w:proofErr w:type="spellEnd"/>
      <w:r w:rsidR="00A61FA7" w:rsidRPr="00A61FA7">
        <w:t xml:space="preserve"> </w:t>
      </w:r>
      <w:proofErr w:type="spellStart"/>
      <w:r w:rsidR="00A61FA7" w:rsidRPr="00A61FA7">
        <w:t>mã</w:t>
      </w:r>
      <w:proofErr w:type="spellEnd"/>
      <w:r w:rsidR="00A61FA7" w:rsidRPr="00A61FA7">
        <w:t xml:space="preserve"> </w:t>
      </w:r>
      <w:proofErr w:type="spellStart"/>
      <w:r w:rsidR="00A61FA7" w:rsidRPr="00A61FA7">
        <w:t>hóa</w:t>
      </w:r>
      <w:proofErr w:type="spellEnd"/>
      <w:r w:rsidR="00A61FA7" w:rsidRPr="00A61FA7">
        <w:t>.</w:t>
      </w:r>
    </w:p>
    <w:p w14:paraId="0F9B0989" w14:textId="52C138B6" w:rsidR="008E6620" w:rsidRDefault="00A61FA7" w:rsidP="000E47C5">
      <w:pPr>
        <w:spacing w:after="0"/>
        <w:ind w:firstLine="720"/>
      </w:pPr>
      <w:r>
        <w:t xml:space="preserve">- </w:t>
      </w:r>
      <w:proofErr w:type="spellStart"/>
      <w:proofErr w:type="gramStart"/>
      <w:r w:rsidRPr="00A61FA7">
        <w:t>csv.DictReader</w:t>
      </w:r>
      <w:proofErr w:type="spellEnd"/>
      <w:proofErr w:type="gramEnd"/>
      <w:r w:rsidRPr="00A61FA7">
        <w:t xml:space="preserve"> </w:t>
      </w:r>
      <w:proofErr w:type="spellStart"/>
      <w:r w:rsidRPr="00A61FA7">
        <w:t>và</w:t>
      </w:r>
      <w:proofErr w:type="spellEnd"/>
      <w:r w:rsidRPr="00A61FA7">
        <w:t xml:space="preserve"> </w:t>
      </w:r>
      <w:proofErr w:type="spellStart"/>
      <w:r w:rsidRPr="00A61FA7">
        <w:t>csv.DictWriter</w:t>
      </w:r>
      <w:proofErr w:type="spellEnd"/>
      <w:r w:rsidRPr="00A61FA7">
        <w:t xml:space="preserve"> </w:t>
      </w:r>
      <w:proofErr w:type="spellStart"/>
      <w:r w:rsidRPr="00A61FA7">
        <w:t>được</w:t>
      </w:r>
      <w:proofErr w:type="spellEnd"/>
      <w:r w:rsidRPr="00A61FA7">
        <w:t xml:space="preserve"> </w:t>
      </w:r>
      <w:proofErr w:type="spellStart"/>
      <w:r w:rsidRPr="00A61FA7">
        <w:t>sử</w:t>
      </w:r>
      <w:proofErr w:type="spellEnd"/>
      <w:r w:rsidRPr="00A61FA7">
        <w:t xml:space="preserve"> </w:t>
      </w:r>
      <w:proofErr w:type="spellStart"/>
      <w:r w:rsidRPr="00A61FA7">
        <w:t>dụng</w:t>
      </w:r>
      <w:proofErr w:type="spellEnd"/>
      <w:r w:rsidRPr="00A61FA7">
        <w:t xml:space="preserve"> </w:t>
      </w:r>
      <w:proofErr w:type="spellStart"/>
      <w:r w:rsidRPr="00A61FA7">
        <w:t>để</w:t>
      </w:r>
      <w:proofErr w:type="spellEnd"/>
      <w:r w:rsidRPr="00A61FA7">
        <w:t xml:space="preserve"> </w:t>
      </w:r>
      <w:proofErr w:type="spellStart"/>
      <w:r w:rsidRPr="00A61FA7">
        <w:t>đọc</w:t>
      </w:r>
      <w:proofErr w:type="spellEnd"/>
      <w:r w:rsidRPr="00A61FA7">
        <w:t xml:space="preserve"> </w:t>
      </w:r>
      <w:proofErr w:type="spellStart"/>
      <w:r w:rsidRPr="00A61FA7">
        <w:t>và</w:t>
      </w:r>
      <w:proofErr w:type="spellEnd"/>
      <w:r w:rsidRPr="00A61FA7">
        <w:t xml:space="preserve"> </w:t>
      </w:r>
      <w:proofErr w:type="spellStart"/>
      <w:r w:rsidRPr="00A61FA7">
        <w:t>ghi</w:t>
      </w:r>
      <w:proofErr w:type="spellEnd"/>
      <w:r w:rsidRPr="00A61FA7">
        <w:t xml:space="preserve"> </w:t>
      </w:r>
      <w:proofErr w:type="spellStart"/>
      <w:r w:rsidRPr="00A61FA7">
        <w:t>dữ</w:t>
      </w:r>
      <w:proofErr w:type="spellEnd"/>
      <w:r w:rsidRPr="00A61FA7">
        <w:t xml:space="preserve"> </w:t>
      </w:r>
      <w:proofErr w:type="spellStart"/>
      <w:r w:rsidRPr="00A61FA7">
        <w:t>liệu</w:t>
      </w:r>
      <w:proofErr w:type="spellEnd"/>
      <w:r w:rsidRPr="00A61FA7">
        <w:t xml:space="preserve"> </w:t>
      </w:r>
      <w:proofErr w:type="spellStart"/>
      <w:r w:rsidRPr="00A61FA7">
        <w:t>theo</w:t>
      </w:r>
      <w:proofErr w:type="spellEnd"/>
      <w:r w:rsidRPr="00A61FA7">
        <w:t xml:space="preserve"> </w:t>
      </w:r>
      <w:proofErr w:type="spellStart"/>
      <w:r w:rsidRPr="00A61FA7">
        <w:t>định</w:t>
      </w:r>
      <w:proofErr w:type="spellEnd"/>
      <w:r w:rsidRPr="00A61FA7">
        <w:t xml:space="preserve"> </w:t>
      </w:r>
      <w:proofErr w:type="spellStart"/>
      <w:r w:rsidRPr="00A61FA7">
        <w:t>dạng</w:t>
      </w:r>
      <w:proofErr w:type="spellEnd"/>
      <w:r w:rsidRPr="00A61FA7">
        <w:t xml:space="preserve"> dictionary.</w:t>
      </w:r>
    </w:p>
    <w:p w14:paraId="53E48B3D" w14:textId="2B0C495A" w:rsidR="009A32BC" w:rsidRPr="009A32BC" w:rsidRDefault="009A32BC" w:rsidP="000E47C5">
      <w:pPr>
        <w:spacing w:after="0"/>
        <w:ind w:firstLine="720"/>
      </w:pPr>
      <w:r>
        <w:t>-</w:t>
      </w:r>
      <w:r w:rsidRPr="009A32BC">
        <w:t xml:space="preserve"> </w:t>
      </w:r>
      <w:proofErr w:type="spellStart"/>
      <w:r w:rsidRPr="009A32BC">
        <w:t>Duyệt</w:t>
      </w:r>
      <w:proofErr w:type="spellEnd"/>
      <w:r w:rsidRPr="009A32BC">
        <w:t xml:space="preserve"> qua </w:t>
      </w:r>
      <w:proofErr w:type="spellStart"/>
      <w:r w:rsidRPr="009A32BC">
        <w:t>từng</w:t>
      </w:r>
      <w:proofErr w:type="spellEnd"/>
      <w:r w:rsidRPr="009A32BC">
        <w:t xml:space="preserve"> </w:t>
      </w:r>
      <w:proofErr w:type="spellStart"/>
      <w:r w:rsidRPr="009A32BC">
        <w:t>hàng</w:t>
      </w:r>
      <w:proofErr w:type="spellEnd"/>
      <w:r w:rsidRPr="009A32BC">
        <w:t xml:space="preserve"> (row) </w:t>
      </w:r>
      <w:proofErr w:type="spellStart"/>
      <w:r w:rsidRPr="009A32BC">
        <w:t>trong</w:t>
      </w:r>
      <w:proofErr w:type="spellEnd"/>
      <w:r w:rsidRPr="009A32BC">
        <w:t xml:space="preserve"> </w:t>
      </w:r>
      <w:proofErr w:type="spellStart"/>
      <w:r w:rsidRPr="009A32BC">
        <w:t>tệp</w:t>
      </w:r>
      <w:proofErr w:type="spellEnd"/>
      <w:r w:rsidRPr="009A32BC">
        <w:t xml:space="preserve"> CSV </w:t>
      </w:r>
      <w:proofErr w:type="spellStart"/>
      <w:r w:rsidRPr="009A32BC">
        <w:t>nguồn</w:t>
      </w:r>
      <w:proofErr w:type="spellEnd"/>
      <w:r w:rsidRPr="009A32BC">
        <w:t>.</w:t>
      </w:r>
    </w:p>
    <w:p w14:paraId="01BE8565" w14:textId="2F4F1E73" w:rsidR="009A32BC" w:rsidRPr="009A32BC" w:rsidRDefault="009A32BC" w:rsidP="000E47C5">
      <w:pPr>
        <w:spacing w:after="0"/>
        <w:ind w:firstLine="720"/>
      </w:pPr>
      <w:r>
        <w:t xml:space="preserve">- </w:t>
      </w:r>
      <w:proofErr w:type="spellStart"/>
      <w:r w:rsidRPr="009A32BC">
        <w:t>Với</w:t>
      </w:r>
      <w:proofErr w:type="spellEnd"/>
      <w:r w:rsidRPr="009A32BC">
        <w:t xml:space="preserve"> </w:t>
      </w:r>
      <w:proofErr w:type="spellStart"/>
      <w:r w:rsidRPr="009A32BC">
        <w:t>mỗi</w:t>
      </w:r>
      <w:proofErr w:type="spellEnd"/>
      <w:r w:rsidRPr="009A32BC">
        <w:t xml:space="preserve"> </w:t>
      </w:r>
      <w:proofErr w:type="spellStart"/>
      <w:r w:rsidRPr="009A32BC">
        <w:t>hàng</w:t>
      </w:r>
      <w:proofErr w:type="spellEnd"/>
      <w:r w:rsidRPr="009A32BC">
        <w:t xml:space="preserve">, </w:t>
      </w:r>
      <w:proofErr w:type="spellStart"/>
      <w:r w:rsidRPr="009A32BC">
        <w:t>sao</w:t>
      </w:r>
      <w:proofErr w:type="spellEnd"/>
      <w:r w:rsidRPr="009A32BC">
        <w:t xml:space="preserve"> </w:t>
      </w:r>
      <w:proofErr w:type="spellStart"/>
      <w:r w:rsidRPr="009A32BC">
        <w:t>chép</w:t>
      </w:r>
      <w:proofErr w:type="spellEnd"/>
      <w:r w:rsidRPr="009A32BC">
        <w:t xml:space="preserve"> </w:t>
      </w:r>
      <w:proofErr w:type="spellStart"/>
      <w:r w:rsidRPr="009A32BC">
        <w:t>dữ</w:t>
      </w:r>
      <w:proofErr w:type="spellEnd"/>
      <w:r w:rsidRPr="009A32BC">
        <w:t xml:space="preserve"> </w:t>
      </w:r>
      <w:proofErr w:type="spellStart"/>
      <w:r w:rsidRPr="009A32BC">
        <w:t>liệu</w:t>
      </w:r>
      <w:proofErr w:type="spellEnd"/>
      <w:r w:rsidRPr="009A32BC">
        <w:t xml:space="preserve"> sang </w:t>
      </w:r>
      <w:proofErr w:type="spellStart"/>
      <w:r w:rsidRPr="009A32BC">
        <w:t>encrypted_row</w:t>
      </w:r>
      <w:proofErr w:type="spellEnd"/>
      <w:r w:rsidRPr="009A32BC">
        <w:t xml:space="preserve"> </w:t>
      </w:r>
      <w:proofErr w:type="spellStart"/>
      <w:r w:rsidRPr="009A32BC">
        <w:t>để</w:t>
      </w:r>
      <w:proofErr w:type="spellEnd"/>
      <w:r w:rsidRPr="009A32BC">
        <w:t xml:space="preserve"> </w:t>
      </w:r>
      <w:proofErr w:type="spellStart"/>
      <w:r w:rsidRPr="009A32BC">
        <w:t>giữ</w:t>
      </w:r>
      <w:proofErr w:type="spellEnd"/>
      <w:r w:rsidRPr="009A32BC">
        <w:t xml:space="preserve"> </w:t>
      </w:r>
      <w:proofErr w:type="spellStart"/>
      <w:r w:rsidRPr="009A32BC">
        <w:t>nguyên</w:t>
      </w:r>
      <w:proofErr w:type="spellEnd"/>
      <w:r w:rsidRPr="009A32BC">
        <w:t xml:space="preserve"> </w:t>
      </w:r>
      <w:proofErr w:type="spellStart"/>
      <w:r w:rsidRPr="009A32BC">
        <w:t>các</w:t>
      </w:r>
      <w:proofErr w:type="spellEnd"/>
      <w:r w:rsidRPr="009A32BC">
        <w:t xml:space="preserve"> </w:t>
      </w:r>
      <w:proofErr w:type="spellStart"/>
      <w:r w:rsidRPr="009A32BC">
        <w:t>cột</w:t>
      </w:r>
      <w:proofErr w:type="spellEnd"/>
      <w:r w:rsidRPr="009A32BC">
        <w:t xml:space="preserve"> </w:t>
      </w:r>
      <w:proofErr w:type="spellStart"/>
      <w:r w:rsidRPr="009A32BC">
        <w:t>không</w:t>
      </w:r>
      <w:proofErr w:type="spellEnd"/>
      <w:r w:rsidRPr="009A32BC">
        <w:t xml:space="preserve"> </w:t>
      </w:r>
      <w:proofErr w:type="spellStart"/>
      <w:r w:rsidRPr="009A32BC">
        <w:t>mã</w:t>
      </w:r>
      <w:proofErr w:type="spellEnd"/>
      <w:r w:rsidRPr="009A32BC">
        <w:t xml:space="preserve"> </w:t>
      </w:r>
      <w:proofErr w:type="spellStart"/>
      <w:r w:rsidRPr="009A32BC">
        <w:t>hóa</w:t>
      </w:r>
      <w:proofErr w:type="spellEnd"/>
      <w:r w:rsidRPr="009A32BC">
        <w:t>.</w:t>
      </w:r>
    </w:p>
    <w:p w14:paraId="05102C31" w14:textId="7D8428C6" w:rsidR="009A32BC" w:rsidRPr="009A32BC" w:rsidRDefault="00B00DE1" w:rsidP="000E47C5">
      <w:pPr>
        <w:spacing w:after="0"/>
        <w:ind w:firstLine="720"/>
      </w:pPr>
      <w:r>
        <w:t>-</w:t>
      </w:r>
      <w:r w:rsidR="009A32BC" w:rsidRPr="009A32BC">
        <w:t xml:space="preserve"> </w:t>
      </w:r>
      <w:proofErr w:type="spellStart"/>
      <w:r w:rsidR="009A32BC" w:rsidRPr="009A32BC">
        <w:t>Với</w:t>
      </w:r>
      <w:proofErr w:type="spellEnd"/>
      <w:r w:rsidR="009A32BC" w:rsidRPr="009A32BC">
        <w:t xml:space="preserve"> </w:t>
      </w:r>
      <w:proofErr w:type="spellStart"/>
      <w:r w:rsidR="009A32BC" w:rsidRPr="009A32BC">
        <w:t>mỗi</w:t>
      </w:r>
      <w:proofErr w:type="spellEnd"/>
      <w:r w:rsidR="009A32BC" w:rsidRPr="009A32BC">
        <w:t xml:space="preserve"> </w:t>
      </w:r>
      <w:proofErr w:type="spellStart"/>
      <w:r w:rsidR="009A32BC" w:rsidRPr="009A32BC">
        <w:t>cột</w:t>
      </w:r>
      <w:proofErr w:type="spellEnd"/>
      <w:r w:rsidR="009A32BC" w:rsidRPr="009A32BC">
        <w:t xml:space="preserve"> </w:t>
      </w:r>
      <w:proofErr w:type="spellStart"/>
      <w:r w:rsidR="009A32BC" w:rsidRPr="009A32BC">
        <w:t>trong</w:t>
      </w:r>
      <w:proofErr w:type="spellEnd"/>
      <w:r w:rsidR="009A32BC" w:rsidRPr="009A32BC">
        <w:t xml:space="preserve"> </w:t>
      </w:r>
      <w:proofErr w:type="spellStart"/>
      <w:r w:rsidR="009A32BC" w:rsidRPr="009A32BC">
        <w:t>selected_columns</w:t>
      </w:r>
      <w:proofErr w:type="spellEnd"/>
      <w:r w:rsidR="009A32BC" w:rsidRPr="009A32BC">
        <w:t xml:space="preserve">, </w:t>
      </w:r>
      <w:proofErr w:type="spellStart"/>
      <w:r w:rsidR="009A32BC" w:rsidRPr="009A32BC">
        <w:t>kiểm</w:t>
      </w:r>
      <w:proofErr w:type="spellEnd"/>
      <w:r w:rsidR="009A32BC" w:rsidRPr="009A32BC">
        <w:t xml:space="preserve"> </w:t>
      </w:r>
      <w:proofErr w:type="spellStart"/>
      <w:r w:rsidR="009A32BC" w:rsidRPr="009A32BC">
        <w:t>tra</w:t>
      </w:r>
      <w:proofErr w:type="spellEnd"/>
      <w:r w:rsidR="009A32BC" w:rsidRPr="009A32BC">
        <w:t xml:space="preserve"> </w:t>
      </w:r>
      <w:proofErr w:type="spellStart"/>
      <w:r w:rsidR="009A32BC" w:rsidRPr="009A32BC">
        <w:t>xem</w:t>
      </w:r>
      <w:proofErr w:type="spellEnd"/>
      <w:r w:rsidR="009A32BC" w:rsidRPr="009A32BC">
        <w:t xml:space="preserve"> </w:t>
      </w:r>
      <w:proofErr w:type="spellStart"/>
      <w:r w:rsidR="009A32BC" w:rsidRPr="009A32BC">
        <w:t>cột</w:t>
      </w:r>
      <w:proofErr w:type="spellEnd"/>
      <w:r w:rsidR="009A32BC" w:rsidRPr="009A32BC">
        <w:t xml:space="preserve"> </w:t>
      </w:r>
      <w:proofErr w:type="spellStart"/>
      <w:r w:rsidR="009A32BC" w:rsidRPr="009A32BC">
        <w:t>đó</w:t>
      </w:r>
      <w:proofErr w:type="spellEnd"/>
      <w:r w:rsidR="009A32BC" w:rsidRPr="009A32BC">
        <w:t xml:space="preserve"> </w:t>
      </w:r>
      <w:proofErr w:type="spellStart"/>
      <w:r w:rsidR="009A32BC" w:rsidRPr="009A32BC">
        <w:t>có</w:t>
      </w:r>
      <w:proofErr w:type="spellEnd"/>
      <w:r w:rsidR="009A32BC" w:rsidRPr="009A32BC">
        <w:t xml:space="preserve"> </w:t>
      </w:r>
      <w:proofErr w:type="spellStart"/>
      <w:r w:rsidR="009A32BC" w:rsidRPr="009A32BC">
        <w:t>tồn</w:t>
      </w:r>
      <w:proofErr w:type="spellEnd"/>
      <w:r w:rsidR="009A32BC" w:rsidRPr="009A32BC">
        <w:t xml:space="preserve"> </w:t>
      </w:r>
      <w:proofErr w:type="spellStart"/>
      <w:r w:rsidR="009A32BC" w:rsidRPr="009A32BC">
        <w:t>tại</w:t>
      </w:r>
      <w:proofErr w:type="spellEnd"/>
      <w:r w:rsidR="009A32BC" w:rsidRPr="009A32BC">
        <w:t xml:space="preserve"> </w:t>
      </w:r>
      <w:proofErr w:type="spellStart"/>
      <w:r w:rsidR="009A32BC" w:rsidRPr="009A32BC">
        <w:t>trong</w:t>
      </w:r>
      <w:proofErr w:type="spellEnd"/>
      <w:r w:rsidR="009A32BC" w:rsidRPr="009A32BC">
        <w:t xml:space="preserve"> </w:t>
      </w:r>
      <w:proofErr w:type="spellStart"/>
      <w:r w:rsidR="009A32BC" w:rsidRPr="009A32BC">
        <w:t>hàng</w:t>
      </w:r>
      <w:proofErr w:type="spellEnd"/>
      <w:r w:rsidR="009A32BC" w:rsidRPr="009A32BC">
        <w:t xml:space="preserve"> </w:t>
      </w:r>
      <w:proofErr w:type="spellStart"/>
      <w:r w:rsidR="009A32BC" w:rsidRPr="009A32BC">
        <w:t>không</w:t>
      </w:r>
      <w:proofErr w:type="spellEnd"/>
      <w:r w:rsidR="009A32BC" w:rsidRPr="009A32BC">
        <w:t xml:space="preserve">. </w:t>
      </w:r>
      <w:proofErr w:type="spellStart"/>
      <w:r w:rsidR="009A32BC" w:rsidRPr="009A32BC">
        <w:t>Nếu</w:t>
      </w:r>
      <w:proofErr w:type="spellEnd"/>
      <w:r w:rsidR="009A32BC" w:rsidRPr="009A32BC">
        <w:t xml:space="preserve"> </w:t>
      </w:r>
      <w:proofErr w:type="spellStart"/>
      <w:r w:rsidR="009A32BC" w:rsidRPr="009A32BC">
        <w:t>có</w:t>
      </w:r>
      <w:proofErr w:type="spellEnd"/>
      <w:r w:rsidR="009A32BC" w:rsidRPr="009A32BC">
        <w:t>:</w:t>
      </w:r>
    </w:p>
    <w:p w14:paraId="587C05A1" w14:textId="6332A3BA" w:rsidR="009A32BC" w:rsidRPr="009A32BC" w:rsidRDefault="00B00DE1" w:rsidP="000E47C5">
      <w:pPr>
        <w:spacing w:after="0"/>
        <w:ind w:left="720"/>
      </w:pPr>
      <w:r>
        <w:t xml:space="preserve">+ </w:t>
      </w:r>
      <w:proofErr w:type="spellStart"/>
      <w:r w:rsidR="009A32BC" w:rsidRPr="009A32BC">
        <w:t>Lấy</w:t>
      </w:r>
      <w:proofErr w:type="spellEnd"/>
      <w:r w:rsidR="009A32BC" w:rsidRPr="009A32BC">
        <w:t xml:space="preserve"> </w:t>
      </w:r>
      <w:proofErr w:type="spellStart"/>
      <w:r w:rsidR="009A32BC" w:rsidRPr="009A32BC">
        <w:t>giá</w:t>
      </w:r>
      <w:proofErr w:type="spellEnd"/>
      <w:r w:rsidR="009A32BC" w:rsidRPr="009A32BC">
        <w:t xml:space="preserve"> </w:t>
      </w:r>
      <w:proofErr w:type="spellStart"/>
      <w:r w:rsidR="009A32BC" w:rsidRPr="009A32BC">
        <w:t>trị</w:t>
      </w:r>
      <w:proofErr w:type="spellEnd"/>
      <w:r w:rsidR="009A32BC" w:rsidRPr="009A32BC">
        <w:t xml:space="preserve"> </w:t>
      </w:r>
      <w:proofErr w:type="spellStart"/>
      <w:r w:rsidR="009A32BC" w:rsidRPr="009A32BC">
        <w:t>văn</w:t>
      </w:r>
      <w:proofErr w:type="spellEnd"/>
      <w:r w:rsidR="009A32BC" w:rsidRPr="009A32BC">
        <w:t xml:space="preserve"> </w:t>
      </w:r>
      <w:proofErr w:type="spellStart"/>
      <w:r w:rsidR="009A32BC" w:rsidRPr="009A32BC">
        <w:t>bản</w:t>
      </w:r>
      <w:proofErr w:type="spellEnd"/>
      <w:r w:rsidR="009A32BC" w:rsidRPr="009A32BC">
        <w:t xml:space="preserve"> </w:t>
      </w:r>
      <w:proofErr w:type="spellStart"/>
      <w:r w:rsidR="009A32BC" w:rsidRPr="009A32BC">
        <w:t>rõ</w:t>
      </w:r>
      <w:proofErr w:type="spellEnd"/>
      <w:r w:rsidR="009A32BC" w:rsidRPr="009A32BC">
        <w:t xml:space="preserve"> (plaintext) </w:t>
      </w:r>
      <w:proofErr w:type="spellStart"/>
      <w:r w:rsidR="00F62E29">
        <w:t>theo</w:t>
      </w:r>
      <w:proofErr w:type="spellEnd"/>
      <w:r w:rsidR="009A32BC" w:rsidRPr="009A32BC">
        <w:t xml:space="preserve"> </w:t>
      </w:r>
      <w:proofErr w:type="spellStart"/>
      <w:r w:rsidR="009A32BC" w:rsidRPr="009A32BC">
        <w:t>từ</w:t>
      </w:r>
      <w:r w:rsidR="00F62E29">
        <w:t>ng</w:t>
      </w:r>
      <w:proofErr w:type="spellEnd"/>
      <w:r w:rsidR="009A32BC" w:rsidRPr="009A32BC">
        <w:t xml:space="preserve"> </w:t>
      </w:r>
      <w:proofErr w:type="spellStart"/>
      <w:r w:rsidR="009A32BC" w:rsidRPr="009A32BC">
        <w:t>cột</w:t>
      </w:r>
      <w:proofErr w:type="spellEnd"/>
      <w:r w:rsidR="009A32BC" w:rsidRPr="009A32BC">
        <w:t>.</w:t>
      </w:r>
    </w:p>
    <w:p w14:paraId="28F0DA4E" w14:textId="1C236A8E" w:rsidR="009A32BC" w:rsidRPr="009A32BC" w:rsidRDefault="00B00DE1" w:rsidP="000E47C5">
      <w:pPr>
        <w:spacing w:after="0"/>
        <w:ind w:firstLine="720"/>
      </w:pPr>
      <w:r>
        <w:t xml:space="preserve">+ </w:t>
      </w:r>
      <w:proofErr w:type="spellStart"/>
      <w:r w:rsidR="009A32BC" w:rsidRPr="009A32BC">
        <w:t>Kiểm</w:t>
      </w:r>
      <w:proofErr w:type="spellEnd"/>
      <w:r w:rsidR="009A32BC" w:rsidRPr="009A32BC">
        <w:t xml:space="preserve"> </w:t>
      </w:r>
      <w:proofErr w:type="spellStart"/>
      <w:r w:rsidR="009A32BC" w:rsidRPr="009A32BC">
        <w:t>tra</w:t>
      </w:r>
      <w:proofErr w:type="spellEnd"/>
      <w:r w:rsidR="009A32BC" w:rsidRPr="009A32BC">
        <w:t xml:space="preserve"> </w:t>
      </w:r>
      <w:proofErr w:type="spellStart"/>
      <w:r w:rsidR="009A32BC" w:rsidRPr="009A32BC">
        <w:t>xem</w:t>
      </w:r>
      <w:proofErr w:type="spellEnd"/>
      <w:r w:rsidR="009A32BC" w:rsidRPr="009A32BC">
        <w:t xml:space="preserve"> </w:t>
      </w:r>
      <w:proofErr w:type="spellStart"/>
      <w:r w:rsidR="009A32BC" w:rsidRPr="009A32BC">
        <w:t>có</w:t>
      </w:r>
      <w:proofErr w:type="spellEnd"/>
      <w:r w:rsidR="009A32BC" w:rsidRPr="009A32BC">
        <w:t xml:space="preserve"> </w:t>
      </w:r>
      <w:proofErr w:type="spellStart"/>
      <w:r w:rsidR="009A32BC" w:rsidRPr="009A32BC">
        <w:t>khóa</w:t>
      </w:r>
      <w:proofErr w:type="spellEnd"/>
      <w:r w:rsidR="009A32BC" w:rsidRPr="009A32BC">
        <w:t xml:space="preserve"> </w:t>
      </w:r>
      <w:proofErr w:type="spellStart"/>
      <w:r w:rsidR="009A32BC" w:rsidRPr="009A32BC">
        <w:t>và</w:t>
      </w:r>
      <w:proofErr w:type="spellEnd"/>
      <w:r w:rsidR="009A32BC" w:rsidRPr="009A32BC">
        <w:t xml:space="preserve"> IV </w:t>
      </w:r>
      <w:proofErr w:type="spellStart"/>
      <w:r w:rsidR="009A32BC" w:rsidRPr="009A32BC">
        <w:t>cho</w:t>
      </w:r>
      <w:proofErr w:type="spellEnd"/>
      <w:r w:rsidR="009A32BC" w:rsidRPr="009A32BC">
        <w:t xml:space="preserve"> </w:t>
      </w:r>
      <w:proofErr w:type="spellStart"/>
      <w:r w:rsidR="009A32BC" w:rsidRPr="009A32BC">
        <w:t>cột</w:t>
      </w:r>
      <w:proofErr w:type="spellEnd"/>
      <w:r w:rsidR="009A32BC" w:rsidRPr="009A32BC">
        <w:t xml:space="preserve"> </w:t>
      </w:r>
      <w:proofErr w:type="spellStart"/>
      <w:r w:rsidR="009A32BC" w:rsidRPr="009A32BC">
        <w:t>đó</w:t>
      </w:r>
      <w:proofErr w:type="spellEnd"/>
      <w:r w:rsidR="009A32BC" w:rsidRPr="009A32BC">
        <w:t xml:space="preserve"> </w:t>
      </w:r>
      <w:proofErr w:type="spellStart"/>
      <w:r w:rsidR="009A32BC" w:rsidRPr="009A32BC">
        <w:t>trong</w:t>
      </w:r>
      <w:proofErr w:type="spellEnd"/>
      <w:r w:rsidR="009A32BC" w:rsidRPr="009A32BC">
        <w:t xml:space="preserve"> </w:t>
      </w:r>
      <w:proofErr w:type="spellStart"/>
      <w:r w:rsidR="009A32BC" w:rsidRPr="009A32BC">
        <w:t>key_iv_dict</w:t>
      </w:r>
      <w:proofErr w:type="spellEnd"/>
      <w:r w:rsidR="009A32BC" w:rsidRPr="009A32BC">
        <w:t xml:space="preserve"> </w:t>
      </w:r>
      <w:proofErr w:type="spellStart"/>
      <w:r w:rsidR="009A32BC" w:rsidRPr="009A32BC">
        <w:t>không</w:t>
      </w:r>
      <w:proofErr w:type="spellEnd"/>
      <w:r w:rsidR="009A32BC" w:rsidRPr="009A32BC">
        <w:t xml:space="preserve">. </w:t>
      </w:r>
      <w:proofErr w:type="spellStart"/>
      <w:r w:rsidR="009A32BC" w:rsidRPr="009A32BC">
        <w:t>Nếu</w:t>
      </w:r>
      <w:proofErr w:type="spellEnd"/>
      <w:r w:rsidR="009A32BC" w:rsidRPr="009A32BC">
        <w:t xml:space="preserve"> </w:t>
      </w:r>
      <w:proofErr w:type="spellStart"/>
      <w:r w:rsidR="009A32BC" w:rsidRPr="009A32BC">
        <w:t>có</w:t>
      </w:r>
      <w:proofErr w:type="spellEnd"/>
      <w:r w:rsidR="009A32BC" w:rsidRPr="009A32BC">
        <w:t>:</w:t>
      </w:r>
    </w:p>
    <w:p w14:paraId="3AF3B150" w14:textId="77777777" w:rsidR="009A32BC" w:rsidRPr="009A32BC" w:rsidRDefault="009A32BC" w:rsidP="000E47C5">
      <w:pPr>
        <w:numPr>
          <w:ilvl w:val="1"/>
          <w:numId w:val="8"/>
        </w:numPr>
        <w:spacing w:after="0"/>
      </w:pPr>
      <w:proofErr w:type="spellStart"/>
      <w:r w:rsidRPr="009A32BC">
        <w:t>Gọi</w:t>
      </w:r>
      <w:proofErr w:type="spellEnd"/>
      <w:r w:rsidRPr="009A32BC">
        <w:t xml:space="preserve"> </w:t>
      </w:r>
      <w:proofErr w:type="spellStart"/>
      <w:r w:rsidRPr="009A32BC">
        <w:t>hàm</w:t>
      </w:r>
      <w:proofErr w:type="spellEnd"/>
      <w:r w:rsidRPr="009A32BC">
        <w:t xml:space="preserve"> encrypt </w:t>
      </w:r>
      <w:proofErr w:type="spellStart"/>
      <w:r w:rsidRPr="009A32BC">
        <w:t>để</w:t>
      </w:r>
      <w:proofErr w:type="spellEnd"/>
      <w:r w:rsidRPr="009A32BC">
        <w:t xml:space="preserve"> </w:t>
      </w:r>
      <w:proofErr w:type="spellStart"/>
      <w:r w:rsidRPr="009A32BC">
        <w:t>mã</w:t>
      </w:r>
      <w:proofErr w:type="spellEnd"/>
      <w:r w:rsidRPr="009A32BC">
        <w:t xml:space="preserve"> </w:t>
      </w:r>
      <w:proofErr w:type="spellStart"/>
      <w:r w:rsidRPr="009A32BC">
        <w:t>hóa</w:t>
      </w:r>
      <w:proofErr w:type="spellEnd"/>
      <w:r w:rsidRPr="009A32BC">
        <w:t xml:space="preserve"> </w:t>
      </w:r>
      <w:proofErr w:type="spellStart"/>
      <w:r w:rsidRPr="009A32BC">
        <w:t>văn</w:t>
      </w:r>
      <w:proofErr w:type="spellEnd"/>
      <w:r w:rsidRPr="009A32BC">
        <w:t xml:space="preserve"> </w:t>
      </w:r>
      <w:proofErr w:type="spellStart"/>
      <w:r w:rsidRPr="009A32BC">
        <w:t>bản</w:t>
      </w:r>
      <w:proofErr w:type="spellEnd"/>
      <w:r w:rsidRPr="009A32BC">
        <w:t xml:space="preserve"> </w:t>
      </w:r>
      <w:proofErr w:type="spellStart"/>
      <w:r w:rsidRPr="009A32BC">
        <w:t>rõ</w:t>
      </w:r>
      <w:proofErr w:type="spellEnd"/>
      <w:r w:rsidRPr="009A32BC">
        <w:t xml:space="preserve">, </w:t>
      </w:r>
      <w:proofErr w:type="spellStart"/>
      <w:r w:rsidRPr="009A32BC">
        <w:t>cập</w:t>
      </w:r>
      <w:proofErr w:type="spellEnd"/>
      <w:r w:rsidRPr="009A32BC">
        <w:t xml:space="preserve"> </w:t>
      </w:r>
      <w:proofErr w:type="spellStart"/>
      <w:r w:rsidRPr="009A32BC">
        <w:t>nhật</w:t>
      </w:r>
      <w:proofErr w:type="spellEnd"/>
      <w:r w:rsidRPr="009A32BC">
        <w:t xml:space="preserve"> </w:t>
      </w:r>
      <w:proofErr w:type="spellStart"/>
      <w:r w:rsidRPr="009A32BC">
        <w:t>giá</w:t>
      </w:r>
      <w:proofErr w:type="spellEnd"/>
      <w:r w:rsidRPr="009A32BC">
        <w:t xml:space="preserve"> </w:t>
      </w:r>
      <w:proofErr w:type="spellStart"/>
      <w:r w:rsidRPr="009A32BC">
        <w:t>trị</w:t>
      </w:r>
      <w:proofErr w:type="spellEnd"/>
      <w:r w:rsidRPr="009A32BC">
        <w:t xml:space="preserve"> </w:t>
      </w:r>
      <w:proofErr w:type="spellStart"/>
      <w:r w:rsidRPr="009A32BC">
        <w:t>mã</w:t>
      </w:r>
      <w:proofErr w:type="spellEnd"/>
      <w:r w:rsidRPr="009A32BC">
        <w:t xml:space="preserve"> </w:t>
      </w:r>
      <w:proofErr w:type="spellStart"/>
      <w:r w:rsidRPr="009A32BC">
        <w:t>hóa</w:t>
      </w:r>
      <w:proofErr w:type="spellEnd"/>
      <w:r w:rsidRPr="009A32BC">
        <w:t xml:space="preserve"> </w:t>
      </w:r>
      <w:proofErr w:type="spellStart"/>
      <w:r w:rsidRPr="009A32BC">
        <w:t>trong</w:t>
      </w:r>
      <w:proofErr w:type="spellEnd"/>
      <w:r w:rsidRPr="009A32BC">
        <w:t xml:space="preserve"> </w:t>
      </w:r>
      <w:proofErr w:type="spellStart"/>
      <w:r w:rsidRPr="009A32BC">
        <w:t>encrypted_row</w:t>
      </w:r>
      <w:proofErr w:type="spellEnd"/>
      <w:r w:rsidRPr="009A32BC">
        <w:t>.</w:t>
      </w:r>
    </w:p>
    <w:p w14:paraId="31E60EC6" w14:textId="77777777" w:rsidR="009A32BC" w:rsidRPr="009A32BC" w:rsidRDefault="009A32BC" w:rsidP="000E47C5">
      <w:pPr>
        <w:numPr>
          <w:ilvl w:val="1"/>
          <w:numId w:val="8"/>
        </w:numPr>
        <w:spacing w:after="0"/>
      </w:pPr>
      <w:proofErr w:type="spellStart"/>
      <w:r w:rsidRPr="009A32BC">
        <w:t>Nếu</w:t>
      </w:r>
      <w:proofErr w:type="spellEnd"/>
      <w:r w:rsidRPr="009A32BC">
        <w:t xml:space="preserve"> </w:t>
      </w:r>
      <w:proofErr w:type="spellStart"/>
      <w:r w:rsidRPr="009A32BC">
        <w:t>xảy</w:t>
      </w:r>
      <w:proofErr w:type="spellEnd"/>
      <w:r w:rsidRPr="009A32BC">
        <w:t xml:space="preserve"> </w:t>
      </w:r>
      <w:proofErr w:type="spellStart"/>
      <w:r w:rsidRPr="009A32BC">
        <w:t>ra</w:t>
      </w:r>
      <w:proofErr w:type="spellEnd"/>
      <w:r w:rsidRPr="009A32BC">
        <w:t xml:space="preserve"> </w:t>
      </w:r>
      <w:proofErr w:type="spellStart"/>
      <w:r w:rsidRPr="009A32BC">
        <w:t>lỗi</w:t>
      </w:r>
      <w:proofErr w:type="spellEnd"/>
      <w:r w:rsidRPr="009A32BC">
        <w:t xml:space="preserve"> </w:t>
      </w:r>
      <w:proofErr w:type="spellStart"/>
      <w:r w:rsidRPr="009A32BC">
        <w:t>trong</w:t>
      </w:r>
      <w:proofErr w:type="spellEnd"/>
      <w:r w:rsidRPr="009A32BC">
        <w:t xml:space="preserve"> </w:t>
      </w:r>
      <w:proofErr w:type="spellStart"/>
      <w:r w:rsidRPr="009A32BC">
        <w:t>quá</w:t>
      </w:r>
      <w:proofErr w:type="spellEnd"/>
      <w:r w:rsidRPr="009A32BC">
        <w:t xml:space="preserve"> </w:t>
      </w:r>
      <w:proofErr w:type="spellStart"/>
      <w:r w:rsidRPr="009A32BC">
        <w:t>trình</w:t>
      </w:r>
      <w:proofErr w:type="spellEnd"/>
      <w:r w:rsidRPr="009A32BC">
        <w:t xml:space="preserve"> </w:t>
      </w:r>
      <w:proofErr w:type="spellStart"/>
      <w:r w:rsidRPr="009A32BC">
        <w:t>mã</w:t>
      </w:r>
      <w:proofErr w:type="spellEnd"/>
      <w:r w:rsidRPr="009A32BC">
        <w:t xml:space="preserve"> </w:t>
      </w:r>
      <w:proofErr w:type="spellStart"/>
      <w:r w:rsidRPr="009A32BC">
        <w:t>hóa</w:t>
      </w:r>
      <w:proofErr w:type="spellEnd"/>
      <w:r w:rsidRPr="009A32BC">
        <w:t xml:space="preserve">, in </w:t>
      </w:r>
      <w:proofErr w:type="spellStart"/>
      <w:r w:rsidRPr="009A32BC">
        <w:t>thông</w:t>
      </w:r>
      <w:proofErr w:type="spellEnd"/>
      <w:r w:rsidRPr="009A32BC">
        <w:t xml:space="preserve"> </w:t>
      </w:r>
      <w:proofErr w:type="spellStart"/>
      <w:r w:rsidRPr="009A32BC">
        <w:t>báo</w:t>
      </w:r>
      <w:proofErr w:type="spellEnd"/>
      <w:r w:rsidRPr="009A32BC">
        <w:t xml:space="preserve"> </w:t>
      </w:r>
      <w:proofErr w:type="spellStart"/>
      <w:r w:rsidRPr="009A32BC">
        <w:t>lỗi</w:t>
      </w:r>
      <w:proofErr w:type="spellEnd"/>
      <w:r w:rsidRPr="009A32BC">
        <w:t>.</w:t>
      </w:r>
    </w:p>
    <w:p w14:paraId="61D18B0F" w14:textId="4BF497AF" w:rsidR="009A32BC" w:rsidRPr="009A32BC" w:rsidRDefault="00AE62CB" w:rsidP="000E47C5">
      <w:pPr>
        <w:spacing w:after="0"/>
        <w:ind w:left="720"/>
      </w:pPr>
      <w:r>
        <w:t xml:space="preserve">+ </w:t>
      </w:r>
      <w:proofErr w:type="spellStart"/>
      <w:r w:rsidR="009A32BC" w:rsidRPr="009A32BC">
        <w:t>Nếu</w:t>
      </w:r>
      <w:proofErr w:type="spellEnd"/>
      <w:r w:rsidR="009A32BC" w:rsidRPr="009A32BC">
        <w:t xml:space="preserve"> </w:t>
      </w:r>
      <w:proofErr w:type="spellStart"/>
      <w:r w:rsidR="009A32BC" w:rsidRPr="009A32BC">
        <w:t>không</w:t>
      </w:r>
      <w:proofErr w:type="spellEnd"/>
      <w:r w:rsidR="009A32BC" w:rsidRPr="009A32BC">
        <w:t xml:space="preserve"> </w:t>
      </w:r>
      <w:proofErr w:type="spellStart"/>
      <w:r w:rsidR="009A32BC" w:rsidRPr="009A32BC">
        <w:t>có</w:t>
      </w:r>
      <w:proofErr w:type="spellEnd"/>
      <w:r w:rsidR="009A32BC" w:rsidRPr="009A32BC">
        <w:t xml:space="preserve"> </w:t>
      </w:r>
      <w:proofErr w:type="spellStart"/>
      <w:r w:rsidR="009A32BC" w:rsidRPr="009A32BC">
        <w:t>khóa</w:t>
      </w:r>
      <w:proofErr w:type="spellEnd"/>
      <w:r w:rsidR="009A32BC" w:rsidRPr="009A32BC">
        <w:t xml:space="preserve"> </w:t>
      </w:r>
      <w:proofErr w:type="spellStart"/>
      <w:r w:rsidR="009A32BC" w:rsidRPr="009A32BC">
        <w:t>và</w:t>
      </w:r>
      <w:proofErr w:type="spellEnd"/>
      <w:r w:rsidR="009A32BC" w:rsidRPr="009A32BC">
        <w:t xml:space="preserve"> IV </w:t>
      </w:r>
      <w:proofErr w:type="spellStart"/>
      <w:r w:rsidR="009A32BC" w:rsidRPr="009A32BC">
        <w:t>cho</w:t>
      </w:r>
      <w:proofErr w:type="spellEnd"/>
      <w:r w:rsidR="009A32BC" w:rsidRPr="009A32BC">
        <w:t xml:space="preserve"> </w:t>
      </w:r>
      <w:proofErr w:type="spellStart"/>
      <w:r w:rsidR="009A32BC" w:rsidRPr="009A32BC">
        <w:t>cột</w:t>
      </w:r>
      <w:proofErr w:type="spellEnd"/>
      <w:r w:rsidR="009A32BC" w:rsidRPr="009A32BC">
        <w:t xml:space="preserve"> </w:t>
      </w:r>
      <w:proofErr w:type="spellStart"/>
      <w:r w:rsidR="009A32BC" w:rsidRPr="009A32BC">
        <w:t>đó</w:t>
      </w:r>
      <w:proofErr w:type="spellEnd"/>
      <w:r w:rsidR="009A32BC" w:rsidRPr="009A32BC">
        <w:t xml:space="preserve">, in </w:t>
      </w:r>
      <w:proofErr w:type="spellStart"/>
      <w:r w:rsidR="009A32BC" w:rsidRPr="009A32BC">
        <w:t>thông</w:t>
      </w:r>
      <w:proofErr w:type="spellEnd"/>
      <w:r w:rsidR="009A32BC" w:rsidRPr="009A32BC">
        <w:t xml:space="preserve"> </w:t>
      </w:r>
      <w:proofErr w:type="spellStart"/>
      <w:r w:rsidR="009A32BC" w:rsidRPr="009A32BC">
        <w:t>báo</w:t>
      </w:r>
      <w:proofErr w:type="spellEnd"/>
      <w:r w:rsidR="009A32BC" w:rsidRPr="009A32BC">
        <w:t xml:space="preserve"> </w:t>
      </w:r>
      <w:proofErr w:type="spellStart"/>
      <w:r w:rsidR="009A32BC" w:rsidRPr="009A32BC">
        <w:t>lỗi</w:t>
      </w:r>
      <w:proofErr w:type="spellEnd"/>
      <w:r w:rsidR="009A32BC" w:rsidRPr="009A32BC">
        <w:t>.</w:t>
      </w:r>
    </w:p>
    <w:p w14:paraId="04D83CF7" w14:textId="3183AFF3" w:rsidR="009A32BC" w:rsidRDefault="00811B8E" w:rsidP="000E47C5">
      <w:pPr>
        <w:spacing w:after="0"/>
      </w:pPr>
      <w:r>
        <w:t xml:space="preserve">=&gt; </w:t>
      </w:r>
      <w:proofErr w:type="spellStart"/>
      <w:r>
        <w:t>Mã</w:t>
      </w:r>
      <w:proofErr w:type="spellEnd"/>
      <w:r>
        <w:t xml:space="preserve"> </w:t>
      </w:r>
      <w:proofErr w:type="spellStart"/>
      <w:r>
        <w:t>hóa</w:t>
      </w:r>
      <w:proofErr w:type="spellEnd"/>
      <w:r>
        <w:t xml:space="preserve"> </w:t>
      </w: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tệp</w:t>
      </w:r>
      <w:proofErr w:type="spellEnd"/>
      <w:r>
        <w:t xml:space="preserve"> CSV </w:t>
      </w:r>
      <w:proofErr w:type="spellStart"/>
      <w:r>
        <w:t>và</w:t>
      </w:r>
      <w:proofErr w:type="spellEnd"/>
      <w:r>
        <w:t xml:space="preserve"> </w:t>
      </w:r>
      <w:proofErr w:type="spellStart"/>
      <w:r>
        <w:t>lưu</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tệp</w:t>
      </w:r>
      <w:proofErr w:type="spellEnd"/>
      <w:r>
        <w:t xml:space="preserve"> CSV </w:t>
      </w:r>
      <w:proofErr w:type="spellStart"/>
      <w:r>
        <w:t>mới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khóa</w:t>
      </w:r>
      <w:proofErr w:type="spellEnd"/>
      <w:r>
        <w:t xml:space="preserve"> </w:t>
      </w:r>
      <w:proofErr w:type="spellStart"/>
      <w:r>
        <w:t>và</w:t>
      </w:r>
      <w:proofErr w:type="spellEnd"/>
      <w:r>
        <w:t xml:space="preserve"> IV </w:t>
      </w:r>
      <w:proofErr w:type="spellStart"/>
      <w:r>
        <w:t>từ</w:t>
      </w:r>
      <w:proofErr w:type="spellEnd"/>
      <w:r>
        <w:t xml:space="preserve"> </w:t>
      </w:r>
      <w:proofErr w:type="spellStart"/>
      <w:r>
        <w:t>tệp</w:t>
      </w:r>
      <w:proofErr w:type="spellEnd"/>
      <w:r>
        <w:t xml:space="preserve"> </w:t>
      </w:r>
      <w:proofErr w:type="spellStart"/>
      <w:r>
        <w:t>đã</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trước</w:t>
      </w:r>
      <w:proofErr w:type="spellEnd"/>
      <w:r>
        <w:t xml:space="preserve"> </w:t>
      </w:r>
      <w:proofErr w:type="spellStart"/>
      <w:r>
        <w:t>đó</w:t>
      </w:r>
      <w:proofErr w:type="spellEnd"/>
      <w:r>
        <w:t>.</w:t>
      </w:r>
    </w:p>
    <w:p w14:paraId="2F200C41" w14:textId="5480D93B" w:rsidR="670B1A1D" w:rsidRPr="0061599A" w:rsidRDefault="00415F10" w:rsidP="00B62297">
      <w:pPr>
        <w:pStyle w:val="Heading4"/>
        <w:rPr>
          <w:rStyle w:val="Heading2Char"/>
          <w:lang w:val="en-US"/>
        </w:rPr>
      </w:pPr>
      <w:r w:rsidRPr="00676DEA">
        <w:t>2.</w:t>
      </w:r>
      <w:r w:rsidRPr="00506FC2">
        <w:t>1.</w:t>
      </w:r>
      <w:r>
        <w:t>2.</w:t>
      </w:r>
      <w:r w:rsidR="40C942A0" w:rsidRPr="6BBE861D">
        <w:t>3</w:t>
      </w:r>
      <w:r w:rsidR="383DBC02" w:rsidRPr="6BBE861D">
        <w:t>. Giải</w:t>
      </w:r>
      <w:r w:rsidR="7328AF03" w:rsidRPr="6BBE861D">
        <w:t xml:space="preserve"> mã</w:t>
      </w:r>
    </w:p>
    <w:p w14:paraId="0076835B" w14:textId="77777777" w:rsidR="00226CC2" w:rsidRDefault="110F5170" w:rsidP="00226CC2">
      <w:pPr>
        <w:keepNext/>
      </w:pPr>
      <w:r>
        <w:rPr>
          <w:noProof/>
        </w:rPr>
        <w:drawing>
          <wp:inline distT="0" distB="0" distL="0" distR="0" wp14:anchorId="53AA9A47" wp14:editId="3B95CD9E">
            <wp:extent cx="5762626" cy="2095500"/>
            <wp:effectExtent l="0" t="0" r="0" b="0"/>
            <wp:docPr id="1604111913" name="Picture 160411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62626" cy="2095500"/>
                    </a:xfrm>
                    <a:prstGeom prst="rect">
                      <a:avLst/>
                    </a:prstGeom>
                  </pic:spPr>
                </pic:pic>
              </a:graphicData>
            </a:graphic>
          </wp:inline>
        </w:drawing>
      </w:r>
    </w:p>
    <w:p w14:paraId="5D99E3B8" w14:textId="2A3AA1DA" w:rsidR="00226CC2" w:rsidRDefault="00373EF5" w:rsidP="009E47FC">
      <w:pPr>
        <w:pStyle w:val="Caption"/>
        <w:jc w:val="center"/>
      </w:pPr>
      <w:bookmarkStart w:id="63" w:name="_Toc169728740"/>
      <w:bookmarkStart w:id="64" w:name="_Toc169730233"/>
      <w:bookmarkStart w:id="65" w:name="_Toc169732169"/>
      <w:proofErr w:type="spellStart"/>
      <w:r>
        <w:t>Hình</w:t>
      </w:r>
      <w:proofErr w:type="spellEnd"/>
      <w:r w:rsidR="00226CC2">
        <w:t xml:space="preserve"> </w:t>
      </w:r>
      <w:r w:rsidR="00226CC2">
        <w:fldChar w:fldCharType="begin"/>
      </w:r>
      <w:r w:rsidR="00226CC2">
        <w:instrText xml:space="preserve"> SEQ Figure \* ARABIC </w:instrText>
      </w:r>
      <w:r w:rsidR="00226CC2">
        <w:fldChar w:fldCharType="separate"/>
      </w:r>
      <w:r w:rsidR="009D43F6">
        <w:rPr>
          <w:noProof/>
        </w:rPr>
        <w:t>4</w:t>
      </w:r>
      <w:r w:rsidR="00226CC2">
        <w:fldChar w:fldCharType="end"/>
      </w:r>
      <w:r w:rsidR="00226CC2">
        <w:rPr>
          <w:lang w:val="vi-VN"/>
        </w:rPr>
        <w:t>: Hàm giải mã AES-GCM-256</w:t>
      </w:r>
      <w:bookmarkEnd w:id="63"/>
      <w:bookmarkEnd w:id="64"/>
      <w:bookmarkEnd w:id="65"/>
    </w:p>
    <w:p w14:paraId="2D21BAFF" w14:textId="77777777" w:rsidR="009E47FC" w:rsidRDefault="76859BB8" w:rsidP="009E47FC">
      <w:pPr>
        <w:keepNext/>
      </w:pPr>
      <w:r>
        <w:rPr>
          <w:noProof/>
        </w:rPr>
        <w:lastRenderedPageBreak/>
        <w:drawing>
          <wp:inline distT="0" distB="0" distL="0" distR="0" wp14:anchorId="738A8431" wp14:editId="4F63F086">
            <wp:extent cx="5762626" cy="4486275"/>
            <wp:effectExtent l="0" t="0" r="0" b="0"/>
            <wp:docPr id="258782690" name="Picture 25878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2626" cy="4486275"/>
                    </a:xfrm>
                    <a:prstGeom prst="rect">
                      <a:avLst/>
                    </a:prstGeom>
                  </pic:spPr>
                </pic:pic>
              </a:graphicData>
            </a:graphic>
          </wp:inline>
        </w:drawing>
      </w:r>
    </w:p>
    <w:p w14:paraId="63270982" w14:textId="27B1E927" w:rsidR="7F431509" w:rsidRDefault="00373EF5" w:rsidP="009E47FC">
      <w:pPr>
        <w:pStyle w:val="Caption"/>
        <w:jc w:val="center"/>
      </w:pPr>
      <w:bookmarkStart w:id="66" w:name="_Toc169728741"/>
      <w:bookmarkStart w:id="67" w:name="_Toc169730234"/>
      <w:bookmarkStart w:id="68" w:name="_Toc169732170"/>
      <w:proofErr w:type="spellStart"/>
      <w:r>
        <w:t>Hình</w:t>
      </w:r>
      <w:proofErr w:type="spellEnd"/>
      <w:r w:rsidR="009E47FC">
        <w:t xml:space="preserve"> </w:t>
      </w:r>
      <w:r w:rsidR="009E47FC">
        <w:fldChar w:fldCharType="begin"/>
      </w:r>
      <w:r w:rsidR="009E47FC">
        <w:instrText xml:space="preserve"> SEQ Figure \* ARABIC </w:instrText>
      </w:r>
      <w:r w:rsidR="009E47FC">
        <w:fldChar w:fldCharType="separate"/>
      </w:r>
      <w:r w:rsidR="009D43F6">
        <w:rPr>
          <w:noProof/>
        </w:rPr>
        <w:t>5</w:t>
      </w:r>
      <w:r w:rsidR="009E47FC">
        <w:fldChar w:fldCharType="end"/>
      </w:r>
      <w:r w:rsidR="009E47FC">
        <w:rPr>
          <w:lang w:val="vi-VN"/>
        </w:rPr>
        <w:t>: Giải mã</w:t>
      </w:r>
      <w:r w:rsidR="009E47FC" w:rsidRPr="00104E67">
        <w:rPr>
          <w:lang w:val="vi-VN"/>
        </w:rPr>
        <w:t xml:space="preserve"> dữ liệu theo cột bằng AES-GCM-256</w:t>
      </w:r>
      <w:bookmarkEnd w:id="66"/>
      <w:bookmarkEnd w:id="67"/>
      <w:bookmarkEnd w:id="68"/>
    </w:p>
    <w:p w14:paraId="64AA845A" w14:textId="1E7E423D" w:rsidR="00273B62" w:rsidRDefault="00033EB1" w:rsidP="001A3AF8">
      <w:pPr>
        <w:spacing w:after="0"/>
        <w:ind w:firstLine="720"/>
      </w:pPr>
      <w:r>
        <w:rPr>
          <w:rStyle w:val="HTMLCode"/>
          <w:rFonts w:eastAsiaTheme="majorEastAsia"/>
        </w:rPr>
        <w:t xml:space="preserve">- </w:t>
      </w:r>
      <w:proofErr w:type="spellStart"/>
      <w:r w:rsidRPr="00877862">
        <w:rPr>
          <w:rStyle w:val="HTMLCode"/>
          <w:rFonts w:ascii="Times New Roman" w:eastAsiaTheme="majorEastAsia" w:hAnsi="Times New Roman" w:cs="Times New Roman"/>
          <w:sz w:val="26"/>
          <w:szCs w:val="26"/>
        </w:rPr>
        <w:t>Hàm</w:t>
      </w:r>
      <w:proofErr w:type="spellEnd"/>
      <w:r>
        <w:rPr>
          <w:rStyle w:val="HTMLCode"/>
          <w:rFonts w:eastAsiaTheme="majorEastAsia"/>
        </w:rPr>
        <w:t xml:space="preserve"> </w:t>
      </w:r>
      <w:proofErr w:type="spellStart"/>
      <w:r w:rsidRPr="00877862">
        <w:rPr>
          <w:rStyle w:val="HTMLCode"/>
          <w:rFonts w:eastAsiaTheme="majorEastAsia"/>
          <w:b/>
          <w:sz w:val="26"/>
          <w:szCs w:val="26"/>
        </w:rPr>
        <w:t>read_key_iv_from_</w:t>
      </w:r>
      <w:proofErr w:type="gramStart"/>
      <w:r w:rsidRPr="00877862">
        <w:rPr>
          <w:rStyle w:val="HTMLCode"/>
          <w:rFonts w:eastAsiaTheme="majorEastAsia"/>
          <w:b/>
          <w:sz w:val="26"/>
          <w:szCs w:val="26"/>
        </w:rPr>
        <w:t>file</w:t>
      </w:r>
      <w:proofErr w:type="spellEnd"/>
      <w:r w:rsidR="00877862">
        <w:rPr>
          <w:rStyle w:val="HTMLCode"/>
          <w:rFonts w:eastAsiaTheme="majorEastAsia"/>
          <w:b/>
          <w:bCs/>
          <w:sz w:val="26"/>
          <w:szCs w:val="26"/>
        </w:rPr>
        <w:t>(</w:t>
      </w:r>
      <w:proofErr w:type="gramEnd"/>
      <w:r w:rsidR="00877862">
        <w:rPr>
          <w:rStyle w:val="HTMLCode"/>
          <w:rFonts w:eastAsiaTheme="majorEastAsia"/>
          <w:b/>
          <w:bCs/>
          <w:sz w:val="26"/>
          <w:szCs w:val="26"/>
        </w:rPr>
        <w:t>…)</w:t>
      </w:r>
      <w:r w:rsidRPr="00877862">
        <w:rPr>
          <w:sz w:val="32"/>
          <w:szCs w:val="30"/>
        </w:rPr>
        <w:t xml:space="preserve"> </w:t>
      </w:r>
      <w:proofErr w:type="spellStart"/>
      <w:r>
        <w:t>đọc</w:t>
      </w:r>
      <w:proofErr w:type="spellEnd"/>
      <w:r>
        <w:t xml:space="preserve"> </w:t>
      </w:r>
      <w:proofErr w:type="spellStart"/>
      <w:r>
        <w:t>tệp</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cặp</w:t>
      </w:r>
      <w:proofErr w:type="spellEnd"/>
      <w:r>
        <w:t xml:space="preserve"> </w:t>
      </w:r>
      <w:proofErr w:type="spellStart"/>
      <w:r>
        <w:t>khóa</w:t>
      </w:r>
      <w:proofErr w:type="spellEnd"/>
      <w:r>
        <w:t xml:space="preserve"> </w:t>
      </w:r>
      <w:proofErr w:type="spellStart"/>
      <w:r>
        <w:t>và</w:t>
      </w:r>
      <w:proofErr w:type="spellEnd"/>
      <w:r>
        <w:t xml:space="preserve"> IV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dictionary.</w:t>
      </w:r>
    </w:p>
    <w:p w14:paraId="199E9338" w14:textId="52A9BA03" w:rsidR="00D82D42" w:rsidRPr="00D82D42" w:rsidRDefault="00D82D42" w:rsidP="001A3AF8">
      <w:pPr>
        <w:spacing w:after="0"/>
        <w:ind w:firstLine="720"/>
      </w:pPr>
      <w:r>
        <w:t xml:space="preserve">- </w:t>
      </w:r>
      <w:proofErr w:type="spellStart"/>
      <w:r w:rsidRPr="00D82D42">
        <w:t>Mở</w:t>
      </w:r>
      <w:proofErr w:type="spellEnd"/>
      <w:r w:rsidRPr="00D82D42">
        <w:t xml:space="preserve"> </w:t>
      </w:r>
      <w:proofErr w:type="spellStart"/>
      <w:r w:rsidRPr="00D82D42">
        <w:t>tệp</w:t>
      </w:r>
      <w:proofErr w:type="spellEnd"/>
      <w:r w:rsidRPr="00D82D42">
        <w:t xml:space="preserve"> CSV </w:t>
      </w:r>
      <w:proofErr w:type="spellStart"/>
      <w:r w:rsidRPr="00D82D42">
        <w:t>đã</w:t>
      </w:r>
      <w:proofErr w:type="spellEnd"/>
      <w:r w:rsidRPr="00D82D42">
        <w:t xml:space="preserve"> </w:t>
      </w:r>
      <w:proofErr w:type="spellStart"/>
      <w:r w:rsidRPr="00D82D42">
        <w:t>mã</w:t>
      </w:r>
      <w:proofErr w:type="spellEnd"/>
      <w:r w:rsidRPr="00D82D42">
        <w:t xml:space="preserve"> </w:t>
      </w:r>
      <w:proofErr w:type="spellStart"/>
      <w:r w:rsidRPr="00D82D42">
        <w:t>hóa</w:t>
      </w:r>
      <w:proofErr w:type="spellEnd"/>
      <w:r w:rsidRPr="00D82D42">
        <w:t xml:space="preserve"> </w:t>
      </w:r>
      <w:proofErr w:type="spellStart"/>
      <w:r w:rsidRPr="00D82D42">
        <w:t>để</w:t>
      </w:r>
      <w:proofErr w:type="spellEnd"/>
      <w:r w:rsidRPr="00D82D42">
        <w:t xml:space="preserve"> </w:t>
      </w:r>
      <w:proofErr w:type="spellStart"/>
      <w:r w:rsidRPr="00D82D42">
        <w:t>đọc</w:t>
      </w:r>
      <w:proofErr w:type="spellEnd"/>
      <w:r w:rsidRPr="00D82D42">
        <w:t xml:space="preserve"> </w:t>
      </w:r>
      <w:proofErr w:type="spellStart"/>
      <w:r w:rsidRPr="00D82D42">
        <w:t>dữ</w:t>
      </w:r>
      <w:proofErr w:type="spellEnd"/>
      <w:r w:rsidRPr="00D82D42">
        <w:t xml:space="preserve"> </w:t>
      </w:r>
      <w:proofErr w:type="spellStart"/>
      <w:r w:rsidRPr="00D82D42">
        <w:t>liệu</w:t>
      </w:r>
      <w:proofErr w:type="spellEnd"/>
      <w:r w:rsidRPr="00D82D42">
        <w:t xml:space="preserve"> </w:t>
      </w:r>
      <w:proofErr w:type="spellStart"/>
      <w:r w:rsidRPr="00D82D42">
        <w:t>và</w:t>
      </w:r>
      <w:proofErr w:type="spellEnd"/>
      <w:r w:rsidRPr="00D82D42">
        <w:t xml:space="preserve"> </w:t>
      </w:r>
      <w:proofErr w:type="spellStart"/>
      <w:r w:rsidRPr="00D82D42">
        <w:t>tệp</w:t>
      </w:r>
      <w:proofErr w:type="spellEnd"/>
      <w:r w:rsidRPr="00D82D42">
        <w:t xml:space="preserve"> CSV </w:t>
      </w:r>
      <w:proofErr w:type="spellStart"/>
      <w:r w:rsidRPr="00D82D42">
        <w:t>đích</w:t>
      </w:r>
      <w:proofErr w:type="spellEnd"/>
      <w:r w:rsidRPr="00D82D42">
        <w:t xml:space="preserve"> </w:t>
      </w:r>
      <w:proofErr w:type="spellStart"/>
      <w:r w:rsidRPr="00D82D42">
        <w:t>để</w:t>
      </w:r>
      <w:proofErr w:type="spellEnd"/>
      <w:r w:rsidRPr="00D82D42">
        <w:t xml:space="preserve"> </w:t>
      </w:r>
      <w:proofErr w:type="spellStart"/>
      <w:r w:rsidRPr="00D82D42">
        <w:t>ghi</w:t>
      </w:r>
      <w:proofErr w:type="spellEnd"/>
      <w:r w:rsidRPr="00D82D42">
        <w:t xml:space="preserve"> </w:t>
      </w:r>
      <w:proofErr w:type="spellStart"/>
      <w:r w:rsidRPr="00D82D42">
        <w:t>dữ</w:t>
      </w:r>
      <w:proofErr w:type="spellEnd"/>
      <w:r w:rsidRPr="00D82D42">
        <w:t xml:space="preserve"> </w:t>
      </w:r>
      <w:proofErr w:type="spellStart"/>
      <w:r w:rsidRPr="00D82D42">
        <w:t>liệu</w:t>
      </w:r>
      <w:proofErr w:type="spellEnd"/>
      <w:r w:rsidRPr="00D82D42">
        <w:t xml:space="preserve"> </w:t>
      </w:r>
      <w:proofErr w:type="spellStart"/>
      <w:r w:rsidRPr="00D82D42">
        <w:t>giải</w:t>
      </w:r>
      <w:proofErr w:type="spellEnd"/>
      <w:r w:rsidRPr="00D82D42">
        <w:t xml:space="preserve"> </w:t>
      </w:r>
      <w:proofErr w:type="spellStart"/>
      <w:r w:rsidRPr="00D82D42">
        <w:t>mã</w:t>
      </w:r>
      <w:proofErr w:type="spellEnd"/>
      <w:r w:rsidRPr="00D82D42">
        <w:t>.</w:t>
      </w:r>
    </w:p>
    <w:p w14:paraId="18BFCA86" w14:textId="095E9FD5" w:rsidR="00877862" w:rsidRDefault="00D82D42" w:rsidP="001A3AF8">
      <w:pPr>
        <w:spacing w:after="0"/>
        <w:ind w:firstLine="720"/>
      </w:pPr>
      <w:r>
        <w:t xml:space="preserve">- </w:t>
      </w:r>
      <w:proofErr w:type="spellStart"/>
      <w:proofErr w:type="gramStart"/>
      <w:r w:rsidRPr="00D82D42">
        <w:t>csv.DictReader</w:t>
      </w:r>
      <w:proofErr w:type="spellEnd"/>
      <w:proofErr w:type="gramEnd"/>
      <w:r w:rsidRPr="00D82D42">
        <w:t xml:space="preserve"> </w:t>
      </w:r>
      <w:proofErr w:type="spellStart"/>
      <w:r w:rsidRPr="00D82D42">
        <w:t>và</w:t>
      </w:r>
      <w:proofErr w:type="spellEnd"/>
      <w:r w:rsidRPr="00D82D42">
        <w:t xml:space="preserve"> </w:t>
      </w:r>
      <w:proofErr w:type="spellStart"/>
      <w:r w:rsidRPr="00D82D42">
        <w:t>csv.DictWriter</w:t>
      </w:r>
      <w:proofErr w:type="spellEnd"/>
      <w:r w:rsidRPr="00D82D42">
        <w:t xml:space="preserve"> </w:t>
      </w:r>
      <w:proofErr w:type="spellStart"/>
      <w:r w:rsidRPr="00D82D42">
        <w:t>được</w:t>
      </w:r>
      <w:proofErr w:type="spellEnd"/>
      <w:r w:rsidRPr="00D82D42">
        <w:t xml:space="preserve"> </w:t>
      </w:r>
      <w:proofErr w:type="spellStart"/>
      <w:r w:rsidRPr="00D82D42">
        <w:t>sử</w:t>
      </w:r>
      <w:proofErr w:type="spellEnd"/>
      <w:r w:rsidRPr="00D82D42">
        <w:t xml:space="preserve"> </w:t>
      </w:r>
      <w:proofErr w:type="spellStart"/>
      <w:r w:rsidRPr="00D82D42">
        <w:t>dụng</w:t>
      </w:r>
      <w:proofErr w:type="spellEnd"/>
      <w:r w:rsidRPr="00D82D42">
        <w:t xml:space="preserve"> </w:t>
      </w:r>
      <w:proofErr w:type="spellStart"/>
      <w:r w:rsidRPr="00D82D42">
        <w:t>để</w:t>
      </w:r>
      <w:proofErr w:type="spellEnd"/>
      <w:r w:rsidRPr="00D82D42">
        <w:t xml:space="preserve"> </w:t>
      </w:r>
      <w:proofErr w:type="spellStart"/>
      <w:r w:rsidRPr="00D82D42">
        <w:t>đọc</w:t>
      </w:r>
      <w:proofErr w:type="spellEnd"/>
      <w:r w:rsidRPr="00D82D42">
        <w:t xml:space="preserve"> </w:t>
      </w:r>
      <w:proofErr w:type="spellStart"/>
      <w:r w:rsidRPr="00D82D42">
        <w:t>và</w:t>
      </w:r>
      <w:proofErr w:type="spellEnd"/>
      <w:r w:rsidRPr="00D82D42">
        <w:t xml:space="preserve"> </w:t>
      </w:r>
      <w:proofErr w:type="spellStart"/>
      <w:r w:rsidRPr="00D82D42">
        <w:t>ghi</w:t>
      </w:r>
      <w:proofErr w:type="spellEnd"/>
      <w:r w:rsidRPr="00D82D42">
        <w:t xml:space="preserve"> </w:t>
      </w:r>
      <w:proofErr w:type="spellStart"/>
      <w:r w:rsidRPr="00D82D42">
        <w:t>dữ</w:t>
      </w:r>
      <w:proofErr w:type="spellEnd"/>
      <w:r w:rsidRPr="00D82D42">
        <w:t xml:space="preserve"> </w:t>
      </w:r>
      <w:proofErr w:type="spellStart"/>
      <w:r w:rsidRPr="00D82D42">
        <w:t>liệu</w:t>
      </w:r>
      <w:proofErr w:type="spellEnd"/>
      <w:r w:rsidRPr="00D82D42">
        <w:t xml:space="preserve"> </w:t>
      </w:r>
      <w:proofErr w:type="spellStart"/>
      <w:r w:rsidRPr="00D82D42">
        <w:t>theo</w:t>
      </w:r>
      <w:proofErr w:type="spellEnd"/>
      <w:r w:rsidRPr="00D82D42">
        <w:t xml:space="preserve"> </w:t>
      </w:r>
      <w:proofErr w:type="spellStart"/>
      <w:r w:rsidRPr="00D82D42">
        <w:t>định</w:t>
      </w:r>
      <w:proofErr w:type="spellEnd"/>
      <w:r w:rsidRPr="00D82D42">
        <w:t xml:space="preserve"> </w:t>
      </w:r>
      <w:proofErr w:type="spellStart"/>
      <w:r w:rsidRPr="00D82D42">
        <w:t>dạng</w:t>
      </w:r>
      <w:proofErr w:type="spellEnd"/>
      <w:r w:rsidRPr="00D82D42">
        <w:t xml:space="preserve"> dictionary.</w:t>
      </w:r>
    </w:p>
    <w:p w14:paraId="57EE97D4" w14:textId="133863D0" w:rsidR="00313A9C" w:rsidRPr="00313A9C" w:rsidRDefault="00313A9C" w:rsidP="001A3AF8">
      <w:pPr>
        <w:spacing w:after="0"/>
        <w:ind w:firstLine="720"/>
      </w:pPr>
      <w:r>
        <w:t>-</w:t>
      </w:r>
      <w:r w:rsidRPr="00313A9C">
        <w:t xml:space="preserve"> </w:t>
      </w:r>
      <w:proofErr w:type="spellStart"/>
      <w:r w:rsidRPr="00313A9C">
        <w:t>Duyệt</w:t>
      </w:r>
      <w:proofErr w:type="spellEnd"/>
      <w:r w:rsidRPr="00313A9C">
        <w:t xml:space="preserve"> qua </w:t>
      </w:r>
      <w:proofErr w:type="spellStart"/>
      <w:r w:rsidRPr="00313A9C">
        <w:t>từng</w:t>
      </w:r>
      <w:proofErr w:type="spellEnd"/>
      <w:r w:rsidRPr="00313A9C">
        <w:t xml:space="preserve"> </w:t>
      </w:r>
      <w:proofErr w:type="spellStart"/>
      <w:r w:rsidRPr="00313A9C">
        <w:t>hàng</w:t>
      </w:r>
      <w:proofErr w:type="spellEnd"/>
      <w:r w:rsidRPr="00313A9C">
        <w:t xml:space="preserve"> (row) </w:t>
      </w:r>
      <w:proofErr w:type="spellStart"/>
      <w:r w:rsidRPr="00313A9C">
        <w:t>trong</w:t>
      </w:r>
      <w:proofErr w:type="spellEnd"/>
      <w:r w:rsidRPr="00313A9C">
        <w:t xml:space="preserve"> </w:t>
      </w:r>
      <w:proofErr w:type="spellStart"/>
      <w:r w:rsidRPr="00313A9C">
        <w:t>tệp</w:t>
      </w:r>
      <w:proofErr w:type="spellEnd"/>
      <w:r w:rsidRPr="00313A9C">
        <w:t xml:space="preserve"> CSV </w:t>
      </w:r>
      <w:proofErr w:type="spellStart"/>
      <w:r w:rsidRPr="00313A9C">
        <w:t>đã</w:t>
      </w:r>
      <w:proofErr w:type="spellEnd"/>
      <w:r w:rsidRPr="00313A9C">
        <w:t xml:space="preserve"> </w:t>
      </w:r>
      <w:proofErr w:type="spellStart"/>
      <w:r w:rsidRPr="00313A9C">
        <w:t>mã</w:t>
      </w:r>
      <w:proofErr w:type="spellEnd"/>
      <w:r w:rsidRPr="00313A9C">
        <w:t xml:space="preserve"> </w:t>
      </w:r>
      <w:proofErr w:type="spellStart"/>
      <w:r w:rsidRPr="00313A9C">
        <w:t>hóa</w:t>
      </w:r>
      <w:proofErr w:type="spellEnd"/>
      <w:r w:rsidRPr="00313A9C">
        <w:t>.</w:t>
      </w:r>
    </w:p>
    <w:p w14:paraId="77437787" w14:textId="65D4C988" w:rsidR="00313A9C" w:rsidRPr="00313A9C" w:rsidRDefault="00313A9C" w:rsidP="001A3AF8">
      <w:pPr>
        <w:spacing w:after="0"/>
        <w:ind w:firstLine="720"/>
      </w:pPr>
      <w:r>
        <w:t xml:space="preserve">- </w:t>
      </w:r>
      <w:proofErr w:type="spellStart"/>
      <w:r w:rsidRPr="00313A9C">
        <w:t>Với</w:t>
      </w:r>
      <w:proofErr w:type="spellEnd"/>
      <w:r w:rsidRPr="00313A9C">
        <w:t xml:space="preserve"> </w:t>
      </w:r>
      <w:proofErr w:type="spellStart"/>
      <w:r w:rsidRPr="00313A9C">
        <w:t>mỗi</w:t>
      </w:r>
      <w:proofErr w:type="spellEnd"/>
      <w:r w:rsidRPr="00313A9C">
        <w:t xml:space="preserve"> </w:t>
      </w:r>
      <w:proofErr w:type="spellStart"/>
      <w:r w:rsidRPr="00313A9C">
        <w:t>hàng</w:t>
      </w:r>
      <w:proofErr w:type="spellEnd"/>
      <w:r w:rsidRPr="00313A9C">
        <w:t xml:space="preserve">, </w:t>
      </w:r>
      <w:proofErr w:type="spellStart"/>
      <w:r w:rsidRPr="00313A9C">
        <w:t>sao</w:t>
      </w:r>
      <w:proofErr w:type="spellEnd"/>
      <w:r w:rsidRPr="00313A9C">
        <w:t xml:space="preserve"> </w:t>
      </w:r>
      <w:proofErr w:type="spellStart"/>
      <w:r w:rsidRPr="00313A9C">
        <w:t>chép</w:t>
      </w:r>
      <w:proofErr w:type="spellEnd"/>
      <w:r w:rsidRPr="00313A9C">
        <w:t xml:space="preserve"> </w:t>
      </w:r>
      <w:proofErr w:type="spellStart"/>
      <w:r w:rsidRPr="00313A9C">
        <w:t>dữ</w:t>
      </w:r>
      <w:proofErr w:type="spellEnd"/>
      <w:r w:rsidRPr="00313A9C">
        <w:t xml:space="preserve"> </w:t>
      </w:r>
      <w:proofErr w:type="spellStart"/>
      <w:r w:rsidRPr="00313A9C">
        <w:t>liệu</w:t>
      </w:r>
      <w:proofErr w:type="spellEnd"/>
      <w:r w:rsidRPr="00313A9C">
        <w:t xml:space="preserve"> sang </w:t>
      </w:r>
      <w:proofErr w:type="spellStart"/>
      <w:r w:rsidRPr="00313A9C">
        <w:t>decrypted_row</w:t>
      </w:r>
      <w:proofErr w:type="spellEnd"/>
      <w:r w:rsidRPr="00313A9C">
        <w:t xml:space="preserve"> </w:t>
      </w:r>
      <w:proofErr w:type="spellStart"/>
      <w:r w:rsidRPr="00313A9C">
        <w:t>để</w:t>
      </w:r>
      <w:proofErr w:type="spellEnd"/>
      <w:r w:rsidRPr="00313A9C">
        <w:t xml:space="preserve"> </w:t>
      </w:r>
      <w:proofErr w:type="spellStart"/>
      <w:r w:rsidRPr="00313A9C">
        <w:t>giữ</w:t>
      </w:r>
      <w:proofErr w:type="spellEnd"/>
      <w:r w:rsidRPr="00313A9C">
        <w:t xml:space="preserve"> </w:t>
      </w:r>
      <w:proofErr w:type="spellStart"/>
      <w:r w:rsidRPr="00313A9C">
        <w:t>nguyên</w:t>
      </w:r>
      <w:proofErr w:type="spellEnd"/>
      <w:r w:rsidRPr="00313A9C">
        <w:t xml:space="preserve"> </w:t>
      </w:r>
      <w:proofErr w:type="spellStart"/>
      <w:r w:rsidRPr="00313A9C">
        <w:t>các</w:t>
      </w:r>
      <w:proofErr w:type="spellEnd"/>
      <w:r w:rsidRPr="00313A9C">
        <w:t xml:space="preserve"> </w:t>
      </w:r>
      <w:proofErr w:type="spellStart"/>
      <w:r w:rsidRPr="00313A9C">
        <w:t>cột</w:t>
      </w:r>
      <w:proofErr w:type="spellEnd"/>
      <w:r w:rsidRPr="00313A9C">
        <w:t xml:space="preserve"> </w:t>
      </w:r>
      <w:proofErr w:type="spellStart"/>
      <w:r w:rsidRPr="00313A9C">
        <w:t>không</w:t>
      </w:r>
      <w:proofErr w:type="spellEnd"/>
      <w:r w:rsidRPr="00313A9C">
        <w:t xml:space="preserve"> </w:t>
      </w:r>
      <w:proofErr w:type="spellStart"/>
      <w:r w:rsidRPr="00313A9C">
        <w:t>giải</w:t>
      </w:r>
      <w:proofErr w:type="spellEnd"/>
      <w:r w:rsidRPr="00313A9C">
        <w:t xml:space="preserve"> </w:t>
      </w:r>
      <w:proofErr w:type="spellStart"/>
      <w:r w:rsidRPr="00313A9C">
        <w:t>mã</w:t>
      </w:r>
      <w:proofErr w:type="spellEnd"/>
      <w:r w:rsidRPr="00313A9C">
        <w:t>.</w:t>
      </w:r>
    </w:p>
    <w:p w14:paraId="724D7C3D" w14:textId="4C7964A9" w:rsidR="00313A9C" w:rsidRPr="00313A9C" w:rsidRDefault="00313A9C" w:rsidP="001A3AF8">
      <w:pPr>
        <w:spacing w:after="0"/>
        <w:ind w:firstLine="720"/>
      </w:pPr>
      <w:r>
        <w:t xml:space="preserve">- </w:t>
      </w:r>
      <w:proofErr w:type="spellStart"/>
      <w:r w:rsidRPr="00313A9C">
        <w:t>Với</w:t>
      </w:r>
      <w:proofErr w:type="spellEnd"/>
      <w:r w:rsidRPr="00313A9C">
        <w:t xml:space="preserve"> </w:t>
      </w:r>
      <w:proofErr w:type="spellStart"/>
      <w:r w:rsidRPr="00313A9C">
        <w:t>mỗi</w:t>
      </w:r>
      <w:proofErr w:type="spellEnd"/>
      <w:r w:rsidRPr="00313A9C">
        <w:t xml:space="preserve"> </w:t>
      </w:r>
      <w:proofErr w:type="spellStart"/>
      <w:r w:rsidRPr="00313A9C">
        <w:t>cột</w:t>
      </w:r>
      <w:proofErr w:type="spellEnd"/>
      <w:r w:rsidRPr="00313A9C">
        <w:t xml:space="preserve"> </w:t>
      </w:r>
      <w:proofErr w:type="spellStart"/>
      <w:r w:rsidRPr="00313A9C">
        <w:t>trong</w:t>
      </w:r>
      <w:proofErr w:type="spellEnd"/>
      <w:r w:rsidRPr="00313A9C">
        <w:t xml:space="preserve"> </w:t>
      </w:r>
      <w:proofErr w:type="spellStart"/>
      <w:r w:rsidRPr="00313A9C">
        <w:t>selected_columns</w:t>
      </w:r>
      <w:proofErr w:type="spellEnd"/>
      <w:r w:rsidRPr="00313A9C">
        <w:t xml:space="preserve">, </w:t>
      </w:r>
      <w:proofErr w:type="spellStart"/>
      <w:r w:rsidRPr="00313A9C">
        <w:t>kiểm</w:t>
      </w:r>
      <w:proofErr w:type="spellEnd"/>
      <w:r w:rsidRPr="00313A9C">
        <w:t xml:space="preserve"> </w:t>
      </w:r>
      <w:proofErr w:type="spellStart"/>
      <w:r w:rsidRPr="00313A9C">
        <w:t>tra</w:t>
      </w:r>
      <w:proofErr w:type="spellEnd"/>
      <w:r w:rsidRPr="00313A9C">
        <w:t xml:space="preserve"> </w:t>
      </w:r>
      <w:proofErr w:type="spellStart"/>
      <w:r w:rsidRPr="00313A9C">
        <w:t>xem</w:t>
      </w:r>
      <w:proofErr w:type="spellEnd"/>
      <w:r w:rsidRPr="00313A9C">
        <w:t xml:space="preserve"> </w:t>
      </w:r>
      <w:proofErr w:type="spellStart"/>
      <w:r w:rsidRPr="00313A9C">
        <w:t>cột</w:t>
      </w:r>
      <w:proofErr w:type="spellEnd"/>
      <w:r w:rsidRPr="00313A9C">
        <w:t xml:space="preserve"> </w:t>
      </w:r>
      <w:proofErr w:type="spellStart"/>
      <w:r w:rsidRPr="00313A9C">
        <w:t>đó</w:t>
      </w:r>
      <w:proofErr w:type="spellEnd"/>
      <w:r w:rsidRPr="00313A9C">
        <w:t xml:space="preserve"> </w:t>
      </w:r>
      <w:proofErr w:type="spellStart"/>
      <w:r w:rsidRPr="00313A9C">
        <w:t>có</w:t>
      </w:r>
      <w:proofErr w:type="spellEnd"/>
      <w:r w:rsidRPr="00313A9C">
        <w:t xml:space="preserve"> </w:t>
      </w:r>
      <w:proofErr w:type="spellStart"/>
      <w:r w:rsidRPr="00313A9C">
        <w:t>tồn</w:t>
      </w:r>
      <w:proofErr w:type="spellEnd"/>
      <w:r w:rsidRPr="00313A9C">
        <w:t xml:space="preserve"> </w:t>
      </w:r>
      <w:proofErr w:type="spellStart"/>
      <w:r w:rsidRPr="00313A9C">
        <w:t>tại</w:t>
      </w:r>
      <w:proofErr w:type="spellEnd"/>
      <w:r w:rsidRPr="00313A9C">
        <w:t xml:space="preserve"> </w:t>
      </w:r>
      <w:proofErr w:type="spellStart"/>
      <w:r w:rsidRPr="00313A9C">
        <w:t>trong</w:t>
      </w:r>
      <w:proofErr w:type="spellEnd"/>
      <w:r w:rsidRPr="00313A9C">
        <w:t xml:space="preserve"> </w:t>
      </w:r>
      <w:proofErr w:type="spellStart"/>
      <w:r w:rsidRPr="00313A9C">
        <w:t>hàng</w:t>
      </w:r>
      <w:proofErr w:type="spellEnd"/>
      <w:r w:rsidRPr="00313A9C">
        <w:t xml:space="preserve"> </w:t>
      </w:r>
      <w:proofErr w:type="spellStart"/>
      <w:r w:rsidRPr="00313A9C">
        <w:t>không</w:t>
      </w:r>
      <w:proofErr w:type="spellEnd"/>
      <w:r w:rsidRPr="00313A9C">
        <w:t xml:space="preserve">. </w:t>
      </w:r>
      <w:proofErr w:type="spellStart"/>
      <w:r w:rsidRPr="00313A9C">
        <w:t>Nếu</w:t>
      </w:r>
      <w:proofErr w:type="spellEnd"/>
      <w:r w:rsidRPr="00313A9C">
        <w:t xml:space="preserve"> </w:t>
      </w:r>
      <w:proofErr w:type="spellStart"/>
      <w:r w:rsidRPr="00313A9C">
        <w:t>có</w:t>
      </w:r>
      <w:proofErr w:type="spellEnd"/>
      <w:r w:rsidRPr="00313A9C">
        <w:t>:</w:t>
      </w:r>
    </w:p>
    <w:p w14:paraId="21A4164A" w14:textId="6B71CDB0" w:rsidR="00313A9C" w:rsidRPr="00313A9C" w:rsidRDefault="00313A9C" w:rsidP="001A3AF8">
      <w:pPr>
        <w:spacing w:after="0"/>
        <w:ind w:left="720"/>
      </w:pPr>
      <w:r>
        <w:t xml:space="preserve">+ </w:t>
      </w:r>
      <w:proofErr w:type="spellStart"/>
      <w:r w:rsidRPr="00313A9C">
        <w:t>Lấy</w:t>
      </w:r>
      <w:proofErr w:type="spellEnd"/>
      <w:r w:rsidRPr="00313A9C">
        <w:t xml:space="preserve"> </w:t>
      </w:r>
      <w:proofErr w:type="spellStart"/>
      <w:r w:rsidRPr="00313A9C">
        <w:t>giá</w:t>
      </w:r>
      <w:proofErr w:type="spellEnd"/>
      <w:r w:rsidRPr="00313A9C">
        <w:t xml:space="preserve"> </w:t>
      </w:r>
      <w:proofErr w:type="spellStart"/>
      <w:r w:rsidRPr="00313A9C">
        <w:t>trị</w:t>
      </w:r>
      <w:proofErr w:type="spellEnd"/>
      <w:r w:rsidRPr="00313A9C">
        <w:t xml:space="preserve"> </w:t>
      </w:r>
      <w:proofErr w:type="spellStart"/>
      <w:r w:rsidRPr="00313A9C">
        <w:t>văn</w:t>
      </w:r>
      <w:proofErr w:type="spellEnd"/>
      <w:r w:rsidRPr="00313A9C">
        <w:t xml:space="preserve"> </w:t>
      </w:r>
      <w:proofErr w:type="spellStart"/>
      <w:r w:rsidRPr="00313A9C">
        <w:t>bản</w:t>
      </w:r>
      <w:proofErr w:type="spellEnd"/>
      <w:r w:rsidRPr="00313A9C">
        <w:t xml:space="preserve"> </w:t>
      </w:r>
      <w:proofErr w:type="spellStart"/>
      <w:r w:rsidRPr="00313A9C">
        <w:t>mã</w:t>
      </w:r>
      <w:proofErr w:type="spellEnd"/>
      <w:r w:rsidRPr="00313A9C">
        <w:t xml:space="preserve"> </w:t>
      </w:r>
      <w:proofErr w:type="spellStart"/>
      <w:r w:rsidRPr="00313A9C">
        <w:t>hóa</w:t>
      </w:r>
      <w:proofErr w:type="spellEnd"/>
      <w:r w:rsidRPr="00313A9C">
        <w:t xml:space="preserve"> (ciphertext_base64) </w:t>
      </w:r>
      <w:proofErr w:type="spellStart"/>
      <w:r w:rsidRPr="00313A9C">
        <w:t>từ</w:t>
      </w:r>
      <w:proofErr w:type="spellEnd"/>
      <w:r w:rsidRPr="00313A9C">
        <w:t xml:space="preserve"> </w:t>
      </w:r>
      <w:proofErr w:type="spellStart"/>
      <w:r w:rsidRPr="00313A9C">
        <w:t>cột</w:t>
      </w:r>
      <w:proofErr w:type="spellEnd"/>
      <w:r w:rsidRPr="00313A9C">
        <w:t>.</w:t>
      </w:r>
    </w:p>
    <w:p w14:paraId="2EF7DE8A" w14:textId="2100321C" w:rsidR="00313A9C" w:rsidRPr="00313A9C" w:rsidRDefault="00313A9C" w:rsidP="001A3AF8">
      <w:pPr>
        <w:spacing w:after="0"/>
        <w:ind w:left="720"/>
      </w:pPr>
      <w:r>
        <w:t xml:space="preserve">+ </w:t>
      </w:r>
      <w:proofErr w:type="spellStart"/>
      <w:r w:rsidRPr="00313A9C">
        <w:t>Kiểm</w:t>
      </w:r>
      <w:proofErr w:type="spellEnd"/>
      <w:r w:rsidRPr="00313A9C">
        <w:t xml:space="preserve"> </w:t>
      </w:r>
      <w:proofErr w:type="spellStart"/>
      <w:r w:rsidRPr="00313A9C">
        <w:t>tra</w:t>
      </w:r>
      <w:proofErr w:type="spellEnd"/>
      <w:r w:rsidRPr="00313A9C">
        <w:t xml:space="preserve"> </w:t>
      </w:r>
      <w:proofErr w:type="spellStart"/>
      <w:r w:rsidRPr="00313A9C">
        <w:t>xem</w:t>
      </w:r>
      <w:proofErr w:type="spellEnd"/>
      <w:r w:rsidRPr="00313A9C">
        <w:t xml:space="preserve"> </w:t>
      </w:r>
      <w:proofErr w:type="spellStart"/>
      <w:r w:rsidRPr="00313A9C">
        <w:t>có</w:t>
      </w:r>
      <w:proofErr w:type="spellEnd"/>
      <w:r w:rsidRPr="00313A9C">
        <w:t xml:space="preserve"> </w:t>
      </w:r>
      <w:proofErr w:type="spellStart"/>
      <w:r w:rsidRPr="00313A9C">
        <w:t>khóa</w:t>
      </w:r>
      <w:proofErr w:type="spellEnd"/>
      <w:r w:rsidRPr="00313A9C">
        <w:t xml:space="preserve"> </w:t>
      </w:r>
      <w:proofErr w:type="spellStart"/>
      <w:r w:rsidRPr="00313A9C">
        <w:t>và</w:t>
      </w:r>
      <w:proofErr w:type="spellEnd"/>
      <w:r w:rsidRPr="00313A9C">
        <w:t xml:space="preserve"> IV </w:t>
      </w:r>
      <w:proofErr w:type="spellStart"/>
      <w:r w:rsidRPr="00313A9C">
        <w:t>cho</w:t>
      </w:r>
      <w:proofErr w:type="spellEnd"/>
      <w:r w:rsidRPr="00313A9C">
        <w:t xml:space="preserve"> </w:t>
      </w:r>
      <w:proofErr w:type="spellStart"/>
      <w:r w:rsidRPr="00313A9C">
        <w:t>cột</w:t>
      </w:r>
      <w:proofErr w:type="spellEnd"/>
      <w:r w:rsidRPr="00313A9C">
        <w:t xml:space="preserve"> </w:t>
      </w:r>
      <w:proofErr w:type="spellStart"/>
      <w:r w:rsidRPr="00313A9C">
        <w:t>đó</w:t>
      </w:r>
      <w:proofErr w:type="spellEnd"/>
      <w:r w:rsidRPr="00313A9C">
        <w:t xml:space="preserve"> </w:t>
      </w:r>
      <w:proofErr w:type="spellStart"/>
      <w:r w:rsidRPr="00313A9C">
        <w:t>trong</w:t>
      </w:r>
      <w:proofErr w:type="spellEnd"/>
      <w:r w:rsidRPr="00313A9C">
        <w:t xml:space="preserve"> </w:t>
      </w:r>
      <w:proofErr w:type="spellStart"/>
      <w:r w:rsidRPr="00313A9C">
        <w:t>key_iv_dict</w:t>
      </w:r>
      <w:proofErr w:type="spellEnd"/>
      <w:r w:rsidRPr="00313A9C">
        <w:t xml:space="preserve"> </w:t>
      </w:r>
      <w:proofErr w:type="spellStart"/>
      <w:r w:rsidRPr="00313A9C">
        <w:t>không</w:t>
      </w:r>
      <w:proofErr w:type="spellEnd"/>
      <w:r w:rsidRPr="00313A9C">
        <w:t xml:space="preserve">. </w:t>
      </w:r>
      <w:proofErr w:type="spellStart"/>
      <w:r w:rsidRPr="00313A9C">
        <w:t>Nếu</w:t>
      </w:r>
      <w:proofErr w:type="spellEnd"/>
      <w:r w:rsidRPr="00313A9C">
        <w:t xml:space="preserve"> </w:t>
      </w:r>
      <w:proofErr w:type="spellStart"/>
      <w:r w:rsidRPr="00313A9C">
        <w:t>có</w:t>
      </w:r>
      <w:proofErr w:type="spellEnd"/>
      <w:r w:rsidRPr="00313A9C">
        <w:t>:</w:t>
      </w:r>
    </w:p>
    <w:p w14:paraId="76211CCF" w14:textId="77777777" w:rsidR="00313A9C" w:rsidRPr="00313A9C" w:rsidRDefault="00313A9C" w:rsidP="001A3AF8">
      <w:pPr>
        <w:numPr>
          <w:ilvl w:val="1"/>
          <w:numId w:val="9"/>
        </w:numPr>
        <w:spacing w:after="0"/>
      </w:pPr>
      <w:proofErr w:type="spellStart"/>
      <w:r w:rsidRPr="00313A9C">
        <w:t>Gọi</w:t>
      </w:r>
      <w:proofErr w:type="spellEnd"/>
      <w:r w:rsidRPr="00313A9C">
        <w:t xml:space="preserve"> </w:t>
      </w:r>
      <w:proofErr w:type="spellStart"/>
      <w:r w:rsidRPr="00313A9C">
        <w:t>hàm</w:t>
      </w:r>
      <w:proofErr w:type="spellEnd"/>
      <w:r w:rsidRPr="00313A9C">
        <w:t xml:space="preserve"> decrypt </w:t>
      </w:r>
      <w:proofErr w:type="spellStart"/>
      <w:r w:rsidRPr="00313A9C">
        <w:t>để</w:t>
      </w:r>
      <w:proofErr w:type="spellEnd"/>
      <w:r w:rsidRPr="00313A9C">
        <w:t xml:space="preserve"> </w:t>
      </w:r>
      <w:proofErr w:type="spellStart"/>
      <w:r w:rsidRPr="00313A9C">
        <w:t>giải</w:t>
      </w:r>
      <w:proofErr w:type="spellEnd"/>
      <w:r w:rsidRPr="00313A9C">
        <w:t xml:space="preserve"> </w:t>
      </w:r>
      <w:proofErr w:type="spellStart"/>
      <w:r w:rsidRPr="00313A9C">
        <w:t>mã</w:t>
      </w:r>
      <w:proofErr w:type="spellEnd"/>
      <w:r w:rsidRPr="00313A9C">
        <w:t xml:space="preserve"> </w:t>
      </w:r>
      <w:proofErr w:type="spellStart"/>
      <w:r w:rsidRPr="00313A9C">
        <w:t>văn</w:t>
      </w:r>
      <w:proofErr w:type="spellEnd"/>
      <w:r w:rsidRPr="00313A9C">
        <w:t xml:space="preserve"> </w:t>
      </w:r>
      <w:proofErr w:type="spellStart"/>
      <w:r w:rsidRPr="00313A9C">
        <w:t>bản</w:t>
      </w:r>
      <w:proofErr w:type="spellEnd"/>
      <w:r w:rsidRPr="00313A9C">
        <w:t xml:space="preserve"> </w:t>
      </w:r>
      <w:proofErr w:type="spellStart"/>
      <w:r w:rsidRPr="00313A9C">
        <w:t>mã</w:t>
      </w:r>
      <w:proofErr w:type="spellEnd"/>
      <w:r w:rsidRPr="00313A9C">
        <w:t xml:space="preserve"> </w:t>
      </w:r>
      <w:proofErr w:type="spellStart"/>
      <w:r w:rsidRPr="00313A9C">
        <w:t>hóa</w:t>
      </w:r>
      <w:proofErr w:type="spellEnd"/>
      <w:r w:rsidRPr="00313A9C">
        <w:t xml:space="preserve">, </w:t>
      </w:r>
      <w:proofErr w:type="spellStart"/>
      <w:r w:rsidRPr="00313A9C">
        <w:t>cập</w:t>
      </w:r>
      <w:proofErr w:type="spellEnd"/>
      <w:r w:rsidRPr="00313A9C">
        <w:t xml:space="preserve"> </w:t>
      </w:r>
      <w:proofErr w:type="spellStart"/>
      <w:r w:rsidRPr="00313A9C">
        <w:t>nhật</w:t>
      </w:r>
      <w:proofErr w:type="spellEnd"/>
      <w:r w:rsidRPr="00313A9C">
        <w:t xml:space="preserve"> </w:t>
      </w:r>
      <w:proofErr w:type="spellStart"/>
      <w:r w:rsidRPr="00313A9C">
        <w:t>giá</w:t>
      </w:r>
      <w:proofErr w:type="spellEnd"/>
      <w:r w:rsidRPr="00313A9C">
        <w:t xml:space="preserve"> </w:t>
      </w:r>
      <w:proofErr w:type="spellStart"/>
      <w:r w:rsidRPr="00313A9C">
        <w:t>trị</w:t>
      </w:r>
      <w:proofErr w:type="spellEnd"/>
      <w:r w:rsidRPr="00313A9C">
        <w:t xml:space="preserve"> </w:t>
      </w:r>
      <w:proofErr w:type="spellStart"/>
      <w:r w:rsidRPr="00313A9C">
        <w:t>giải</w:t>
      </w:r>
      <w:proofErr w:type="spellEnd"/>
      <w:r w:rsidRPr="00313A9C">
        <w:t xml:space="preserve"> </w:t>
      </w:r>
      <w:proofErr w:type="spellStart"/>
      <w:r w:rsidRPr="00313A9C">
        <w:t>mã</w:t>
      </w:r>
      <w:proofErr w:type="spellEnd"/>
      <w:r w:rsidRPr="00313A9C">
        <w:t xml:space="preserve"> </w:t>
      </w:r>
      <w:proofErr w:type="spellStart"/>
      <w:r w:rsidRPr="00313A9C">
        <w:t>trong</w:t>
      </w:r>
      <w:proofErr w:type="spellEnd"/>
      <w:r w:rsidRPr="00313A9C">
        <w:t xml:space="preserve"> </w:t>
      </w:r>
      <w:proofErr w:type="spellStart"/>
      <w:r w:rsidRPr="00313A9C">
        <w:t>decrypted_row</w:t>
      </w:r>
      <w:proofErr w:type="spellEnd"/>
      <w:r w:rsidRPr="00313A9C">
        <w:t>.</w:t>
      </w:r>
    </w:p>
    <w:p w14:paraId="6F5B38BE" w14:textId="77777777" w:rsidR="00313A9C" w:rsidRPr="00313A9C" w:rsidRDefault="00313A9C" w:rsidP="001A3AF8">
      <w:pPr>
        <w:numPr>
          <w:ilvl w:val="1"/>
          <w:numId w:val="9"/>
        </w:numPr>
        <w:spacing w:after="0"/>
      </w:pPr>
      <w:proofErr w:type="spellStart"/>
      <w:r w:rsidRPr="00313A9C">
        <w:t>Nếu</w:t>
      </w:r>
      <w:proofErr w:type="spellEnd"/>
      <w:r w:rsidRPr="00313A9C">
        <w:t xml:space="preserve"> </w:t>
      </w:r>
      <w:proofErr w:type="spellStart"/>
      <w:r w:rsidRPr="00313A9C">
        <w:t>xảy</w:t>
      </w:r>
      <w:proofErr w:type="spellEnd"/>
      <w:r w:rsidRPr="00313A9C">
        <w:t xml:space="preserve"> </w:t>
      </w:r>
      <w:proofErr w:type="spellStart"/>
      <w:r w:rsidRPr="00313A9C">
        <w:t>ra</w:t>
      </w:r>
      <w:proofErr w:type="spellEnd"/>
      <w:r w:rsidRPr="00313A9C">
        <w:t xml:space="preserve"> </w:t>
      </w:r>
      <w:proofErr w:type="spellStart"/>
      <w:r w:rsidRPr="00313A9C">
        <w:t>lỗi</w:t>
      </w:r>
      <w:proofErr w:type="spellEnd"/>
      <w:r w:rsidRPr="00313A9C">
        <w:t xml:space="preserve"> </w:t>
      </w:r>
      <w:proofErr w:type="spellStart"/>
      <w:r w:rsidRPr="00313A9C">
        <w:t>trong</w:t>
      </w:r>
      <w:proofErr w:type="spellEnd"/>
      <w:r w:rsidRPr="00313A9C">
        <w:t xml:space="preserve"> </w:t>
      </w:r>
      <w:proofErr w:type="spellStart"/>
      <w:r w:rsidRPr="00313A9C">
        <w:t>quá</w:t>
      </w:r>
      <w:proofErr w:type="spellEnd"/>
      <w:r w:rsidRPr="00313A9C">
        <w:t xml:space="preserve"> </w:t>
      </w:r>
      <w:proofErr w:type="spellStart"/>
      <w:r w:rsidRPr="00313A9C">
        <w:t>trình</w:t>
      </w:r>
      <w:proofErr w:type="spellEnd"/>
      <w:r w:rsidRPr="00313A9C">
        <w:t xml:space="preserve"> </w:t>
      </w:r>
      <w:proofErr w:type="spellStart"/>
      <w:r w:rsidRPr="00313A9C">
        <w:t>giải</w:t>
      </w:r>
      <w:proofErr w:type="spellEnd"/>
      <w:r w:rsidRPr="00313A9C">
        <w:t xml:space="preserve"> </w:t>
      </w:r>
      <w:proofErr w:type="spellStart"/>
      <w:r w:rsidRPr="00313A9C">
        <w:t>mã</w:t>
      </w:r>
      <w:proofErr w:type="spellEnd"/>
      <w:r w:rsidRPr="00313A9C">
        <w:t xml:space="preserve">, in </w:t>
      </w:r>
      <w:proofErr w:type="spellStart"/>
      <w:r w:rsidRPr="00313A9C">
        <w:t>thông</w:t>
      </w:r>
      <w:proofErr w:type="spellEnd"/>
      <w:r w:rsidRPr="00313A9C">
        <w:t xml:space="preserve"> </w:t>
      </w:r>
      <w:proofErr w:type="spellStart"/>
      <w:r w:rsidRPr="00313A9C">
        <w:t>báo</w:t>
      </w:r>
      <w:proofErr w:type="spellEnd"/>
      <w:r w:rsidRPr="00313A9C">
        <w:t xml:space="preserve"> </w:t>
      </w:r>
      <w:proofErr w:type="spellStart"/>
      <w:r w:rsidRPr="00313A9C">
        <w:t>lỗi</w:t>
      </w:r>
      <w:proofErr w:type="spellEnd"/>
      <w:r w:rsidRPr="00313A9C">
        <w:t>.</w:t>
      </w:r>
    </w:p>
    <w:p w14:paraId="199CC17E" w14:textId="687D9D65" w:rsidR="00313A9C" w:rsidRPr="00313A9C" w:rsidRDefault="00313A9C" w:rsidP="001A3AF8">
      <w:pPr>
        <w:spacing w:after="0"/>
        <w:ind w:left="720"/>
      </w:pPr>
      <w:r>
        <w:lastRenderedPageBreak/>
        <w:t xml:space="preserve">+ </w:t>
      </w:r>
      <w:proofErr w:type="spellStart"/>
      <w:r w:rsidRPr="00313A9C">
        <w:t>Nếu</w:t>
      </w:r>
      <w:proofErr w:type="spellEnd"/>
      <w:r w:rsidRPr="00313A9C">
        <w:t xml:space="preserve"> </w:t>
      </w:r>
      <w:proofErr w:type="spellStart"/>
      <w:r w:rsidRPr="00313A9C">
        <w:t>không</w:t>
      </w:r>
      <w:proofErr w:type="spellEnd"/>
      <w:r w:rsidRPr="00313A9C">
        <w:t xml:space="preserve"> </w:t>
      </w:r>
      <w:proofErr w:type="spellStart"/>
      <w:r w:rsidRPr="00313A9C">
        <w:t>có</w:t>
      </w:r>
      <w:proofErr w:type="spellEnd"/>
      <w:r w:rsidRPr="00313A9C">
        <w:t xml:space="preserve"> </w:t>
      </w:r>
      <w:proofErr w:type="spellStart"/>
      <w:r w:rsidRPr="00313A9C">
        <w:t>khóa</w:t>
      </w:r>
      <w:proofErr w:type="spellEnd"/>
      <w:r w:rsidRPr="00313A9C">
        <w:t xml:space="preserve"> </w:t>
      </w:r>
      <w:proofErr w:type="spellStart"/>
      <w:r w:rsidRPr="00313A9C">
        <w:t>và</w:t>
      </w:r>
      <w:proofErr w:type="spellEnd"/>
      <w:r w:rsidRPr="00313A9C">
        <w:t xml:space="preserve"> IV </w:t>
      </w:r>
      <w:proofErr w:type="spellStart"/>
      <w:r w:rsidRPr="00313A9C">
        <w:t>cho</w:t>
      </w:r>
      <w:proofErr w:type="spellEnd"/>
      <w:r w:rsidRPr="00313A9C">
        <w:t xml:space="preserve"> </w:t>
      </w:r>
      <w:proofErr w:type="spellStart"/>
      <w:r w:rsidRPr="00313A9C">
        <w:t>cột</w:t>
      </w:r>
      <w:proofErr w:type="spellEnd"/>
      <w:r w:rsidRPr="00313A9C">
        <w:t xml:space="preserve"> </w:t>
      </w:r>
      <w:proofErr w:type="spellStart"/>
      <w:r w:rsidRPr="00313A9C">
        <w:t>đó</w:t>
      </w:r>
      <w:proofErr w:type="spellEnd"/>
      <w:r w:rsidRPr="00313A9C">
        <w:t xml:space="preserve">, </w:t>
      </w:r>
      <w:proofErr w:type="spellStart"/>
      <w:r w:rsidRPr="00313A9C">
        <w:t>dừng</w:t>
      </w:r>
      <w:proofErr w:type="spellEnd"/>
      <w:r w:rsidRPr="00313A9C">
        <w:t xml:space="preserve"> </w:t>
      </w:r>
      <w:proofErr w:type="spellStart"/>
      <w:r w:rsidRPr="00313A9C">
        <w:t>hàm</w:t>
      </w:r>
      <w:proofErr w:type="spellEnd"/>
      <w:r w:rsidRPr="00313A9C">
        <w:t xml:space="preserve"> </w:t>
      </w:r>
      <w:proofErr w:type="spellStart"/>
      <w:r w:rsidRPr="00313A9C">
        <w:t>và</w:t>
      </w:r>
      <w:proofErr w:type="spellEnd"/>
      <w:r w:rsidRPr="00313A9C">
        <w:t xml:space="preserve"> </w:t>
      </w:r>
      <w:proofErr w:type="spellStart"/>
      <w:r w:rsidRPr="00313A9C">
        <w:t>không</w:t>
      </w:r>
      <w:proofErr w:type="spellEnd"/>
      <w:r w:rsidRPr="00313A9C">
        <w:t xml:space="preserve"> </w:t>
      </w:r>
      <w:proofErr w:type="spellStart"/>
      <w:r w:rsidRPr="00313A9C">
        <w:t>thực</w:t>
      </w:r>
      <w:proofErr w:type="spellEnd"/>
      <w:r w:rsidRPr="00313A9C">
        <w:t xml:space="preserve"> </w:t>
      </w:r>
      <w:proofErr w:type="spellStart"/>
      <w:r w:rsidRPr="00313A9C">
        <w:t>hiện</w:t>
      </w:r>
      <w:proofErr w:type="spellEnd"/>
      <w:r w:rsidRPr="00313A9C">
        <w:t xml:space="preserve"> </w:t>
      </w:r>
      <w:proofErr w:type="spellStart"/>
      <w:r w:rsidRPr="00313A9C">
        <w:t>giải</w:t>
      </w:r>
      <w:proofErr w:type="spellEnd"/>
      <w:r w:rsidRPr="00313A9C">
        <w:t xml:space="preserve"> </w:t>
      </w:r>
      <w:proofErr w:type="spellStart"/>
      <w:r w:rsidRPr="00313A9C">
        <w:t>mã</w:t>
      </w:r>
      <w:proofErr w:type="spellEnd"/>
      <w:r w:rsidRPr="00313A9C">
        <w:t>.</w:t>
      </w:r>
    </w:p>
    <w:p w14:paraId="4D400F1E" w14:textId="304BEDF2" w:rsidR="000070F9" w:rsidRPr="00313A9C" w:rsidRDefault="00E66B9E" w:rsidP="001A3AF8">
      <w:pPr>
        <w:spacing w:after="0"/>
      </w:pPr>
      <w:r>
        <w:t xml:space="preserve">=&gt; </w:t>
      </w:r>
      <w:proofErr w:type="spellStart"/>
      <w:r>
        <w:t>Giải</w:t>
      </w:r>
      <w:proofErr w:type="spellEnd"/>
      <w:r>
        <w:t xml:space="preserve"> </w:t>
      </w:r>
      <w:proofErr w:type="spellStart"/>
      <w:r>
        <w:t>mã</w:t>
      </w:r>
      <w:proofErr w:type="spellEnd"/>
      <w:r>
        <w:t xml:space="preserve"> </w:t>
      </w:r>
      <w:proofErr w:type="spellStart"/>
      <w:r>
        <w:t>các</w:t>
      </w:r>
      <w:proofErr w:type="spellEnd"/>
      <w:r>
        <w:t xml:space="preserve"> </w:t>
      </w:r>
      <w:proofErr w:type="spellStart"/>
      <w:r>
        <w:t>cột</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tệp</w:t>
      </w:r>
      <w:proofErr w:type="spellEnd"/>
      <w:r>
        <w:t xml:space="preserve"> CSV </w:t>
      </w:r>
      <w:proofErr w:type="spellStart"/>
      <w:r>
        <w:t>đã</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giải</w:t>
      </w:r>
      <w:proofErr w:type="spellEnd"/>
      <w:r>
        <w:t xml:space="preserve"> </w:t>
      </w:r>
      <w:proofErr w:type="spellStart"/>
      <w:r>
        <w:t>mã</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tệp</w:t>
      </w:r>
      <w:proofErr w:type="spellEnd"/>
      <w:r>
        <w:t xml:space="preserve"> CSV </w:t>
      </w:r>
      <w:proofErr w:type="spellStart"/>
      <w:r>
        <w:t>mới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khóa</w:t>
      </w:r>
      <w:proofErr w:type="spellEnd"/>
      <w:r>
        <w:t xml:space="preserve"> </w:t>
      </w:r>
      <w:proofErr w:type="spellStart"/>
      <w:r>
        <w:t>và</w:t>
      </w:r>
      <w:proofErr w:type="spellEnd"/>
      <w:r>
        <w:t xml:space="preserve"> IV </w:t>
      </w:r>
      <w:proofErr w:type="spellStart"/>
      <w:r>
        <w:t>từ</w:t>
      </w:r>
      <w:proofErr w:type="spellEnd"/>
      <w:r>
        <w:t xml:space="preserve"> </w:t>
      </w:r>
      <w:proofErr w:type="spellStart"/>
      <w:r>
        <w:t>tệp</w:t>
      </w:r>
      <w:proofErr w:type="spellEnd"/>
      <w:r>
        <w:t xml:space="preserve"> </w:t>
      </w:r>
      <w:proofErr w:type="spellStart"/>
      <w:r>
        <w:t>đã</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trước</w:t>
      </w:r>
      <w:proofErr w:type="spellEnd"/>
      <w:r>
        <w:t xml:space="preserve"> </w:t>
      </w:r>
      <w:proofErr w:type="spellStart"/>
      <w:r>
        <w:t>đó</w:t>
      </w:r>
      <w:proofErr w:type="spellEnd"/>
      <w:r>
        <w:t>.</w:t>
      </w:r>
    </w:p>
    <w:p w14:paraId="0BCD7FBF" w14:textId="17201DE1" w:rsidR="00313A9C" w:rsidRPr="009E47FC" w:rsidRDefault="00313A9C" w:rsidP="009E47FC">
      <w:pPr>
        <w:rPr>
          <w:lang w:val="vi-VN"/>
        </w:rPr>
      </w:pPr>
    </w:p>
    <w:p w14:paraId="1228F353" w14:textId="6C0FE136" w:rsidR="54A8947C" w:rsidRDefault="6688174F" w:rsidP="00FB4ACB">
      <w:pPr>
        <w:pStyle w:val="Heading2"/>
      </w:pPr>
      <w:bookmarkStart w:id="69" w:name="_Toc169702066"/>
      <w:bookmarkStart w:id="70" w:name="_Toc377596711"/>
      <w:bookmarkStart w:id="71" w:name="_Toc169731649"/>
      <w:r>
        <w:t>2</w:t>
      </w:r>
      <w:r w:rsidR="54A8947C">
        <w:t>.</w:t>
      </w:r>
      <w:r w:rsidR="007B58AE">
        <w:t>2</w:t>
      </w:r>
      <w:r w:rsidR="54A8947C">
        <w:t>. CP-ABE</w:t>
      </w:r>
      <w:r w:rsidR="09791428">
        <w:t xml:space="preserve"> </w:t>
      </w:r>
      <w:r w:rsidR="09791428" w:rsidRPr="27D82192">
        <w:t>(Ciphertext-Policy Attribute-Based Encryption)</w:t>
      </w:r>
      <w:r w:rsidR="1909B0C4">
        <w:t>:</w:t>
      </w:r>
      <w:bookmarkEnd w:id="69"/>
      <w:bookmarkEnd w:id="70"/>
      <w:bookmarkEnd w:id="71"/>
    </w:p>
    <w:p w14:paraId="19713B55" w14:textId="0105AE5F" w:rsidR="00AF2A0C" w:rsidRPr="002C2BD9" w:rsidRDefault="00620746" w:rsidP="00FB4AF7">
      <w:pPr>
        <w:pStyle w:val="Heading3"/>
        <w:rPr>
          <w:lang w:val="vi-VN"/>
        </w:rPr>
      </w:pPr>
      <w:bookmarkStart w:id="72" w:name="_Toc169702067"/>
      <w:bookmarkStart w:id="73" w:name="_Toc2141744158"/>
      <w:bookmarkStart w:id="74" w:name="_Toc169731650"/>
      <w:r w:rsidRPr="002C2BD9">
        <w:rPr>
          <w:lang w:val="vi-VN"/>
        </w:rPr>
        <w:t>2.</w:t>
      </w:r>
      <w:r w:rsidR="007B58AE" w:rsidRPr="002C2BD9">
        <w:rPr>
          <w:lang w:val="vi-VN"/>
        </w:rPr>
        <w:t>2</w:t>
      </w:r>
      <w:r w:rsidRPr="002C2BD9">
        <w:rPr>
          <w:lang w:val="vi-VN"/>
        </w:rPr>
        <w:t>.1. Tổng quan</w:t>
      </w:r>
      <w:bookmarkEnd w:id="72"/>
      <w:bookmarkEnd w:id="73"/>
      <w:bookmarkEnd w:id="74"/>
    </w:p>
    <w:p w14:paraId="1701E2D1" w14:textId="6EB559CB" w:rsidR="3471F54B" w:rsidRPr="00113F8A" w:rsidRDefault="3471F54B" w:rsidP="00AF2A0C">
      <w:pPr>
        <w:spacing w:after="0"/>
        <w:ind w:firstLine="720"/>
        <w:rPr>
          <w:rFonts w:eastAsia="Times New Roman" w:cs="Times New Roman"/>
          <w:sz w:val="28"/>
          <w:szCs w:val="28"/>
          <w:lang w:val="vi-VN"/>
        </w:rPr>
      </w:pPr>
      <w:r w:rsidRPr="00AF2A0C">
        <w:rPr>
          <w:rFonts w:eastAsia="Times New Roman" w:cs="Times New Roman"/>
          <w:szCs w:val="26"/>
          <w:lang w:val="vi-VN"/>
        </w:rPr>
        <w:t>CP-ABE là một phương pháp mã hóa tiên tiến, cho phép mã hóa dữ liệu dựa trên các thuộc tính của người dùng và các chính sách truy cập.</w:t>
      </w:r>
      <w:r w:rsidR="3599C3E0" w:rsidRPr="00AF2A0C">
        <w:rPr>
          <w:rFonts w:eastAsia="Times New Roman" w:cs="Times New Roman"/>
          <w:szCs w:val="26"/>
          <w:lang w:val="vi-VN"/>
        </w:rPr>
        <w:t xml:space="preserve"> Với scheme</w:t>
      </w:r>
      <w:r w:rsidRPr="00AF2A0C">
        <w:rPr>
          <w:rFonts w:eastAsia="Times New Roman" w:cs="Times New Roman"/>
          <w:szCs w:val="26"/>
          <w:lang w:val="vi-VN"/>
        </w:rPr>
        <w:t xml:space="preserve"> AC17 cho phép quản lý và kiểm soát truy cập dữ liệu một cách hiệu quả, đặc biệt hữu ích trong các hệ thống phân tán như điện toán đám mây</w:t>
      </w:r>
      <w:r w:rsidR="00812074" w:rsidRPr="005B0EF3">
        <w:rPr>
          <w:rFonts w:eastAsia="Times New Roman" w:cs="Times New Roman"/>
          <w:szCs w:val="26"/>
          <w:lang w:val="vi-VN"/>
        </w:rPr>
        <w:t>:</w:t>
      </w:r>
    </w:p>
    <w:p w14:paraId="1832915C" w14:textId="77777777" w:rsidR="00BD5CB9" w:rsidRPr="00AF2A0C" w:rsidRDefault="00BD5CB9" w:rsidP="00AF2A0C">
      <w:pPr>
        <w:spacing w:after="0"/>
        <w:ind w:firstLine="720"/>
        <w:rPr>
          <w:rFonts w:eastAsia="Times New Roman" w:cs="Times New Roman"/>
          <w:szCs w:val="26"/>
          <w:lang w:val="vi-VN"/>
        </w:rPr>
      </w:pPr>
      <w:r w:rsidRPr="00AF2A0C">
        <w:rPr>
          <w:rFonts w:eastAsia="Times New Roman" w:cs="Times New Roman"/>
          <w:b/>
          <w:szCs w:val="26"/>
          <w:lang w:val="vi-VN"/>
        </w:rPr>
        <w:t>- Bảo mật</w:t>
      </w:r>
      <w:r w:rsidRPr="00AF2A0C">
        <w:rPr>
          <w:rFonts w:eastAsia="Times New Roman" w:cs="Times New Roman"/>
          <w:szCs w:val="26"/>
          <w:lang w:val="vi-VN"/>
        </w:rPr>
        <w:t>: CP-ABE AC17 cung cấp mức độ bảo mật cao bằng cách mã hóa dữ liệu dựa trên các thuộc tính và chính sách truy cập chi tiết.</w:t>
      </w:r>
    </w:p>
    <w:p w14:paraId="66FF3224" w14:textId="77777777" w:rsidR="00BD5CB9" w:rsidRPr="00AF2A0C" w:rsidRDefault="00BD5CB9" w:rsidP="00AF2A0C">
      <w:pPr>
        <w:spacing w:after="0"/>
        <w:ind w:firstLine="720"/>
        <w:rPr>
          <w:rFonts w:eastAsia="Times New Roman" w:cs="Times New Roman"/>
          <w:szCs w:val="26"/>
          <w:lang w:val="vi-VN"/>
        </w:rPr>
      </w:pPr>
      <w:r w:rsidRPr="00AF2A0C">
        <w:rPr>
          <w:rFonts w:eastAsia="Times New Roman" w:cs="Times New Roman"/>
          <w:b/>
          <w:szCs w:val="26"/>
          <w:lang w:val="vi-VN"/>
        </w:rPr>
        <w:t>- Linh hoạt</w:t>
      </w:r>
      <w:r w:rsidRPr="00AF2A0C">
        <w:rPr>
          <w:rFonts w:eastAsia="Times New Roman" w:cs="Times New Roman"/>
          <w:szCs w:val="26"/>
          <w:lang w:val="vi-VN"/>
        </w:rPr>
        <w:t>: Sơ đồ hỗ trợ các chính sách truy cập phức tạp và động, cho phép quản lý truy cập dữ liệu một cách linh hoạt.</w:t>
      </w:r>
    </w:p>
    <w:p w14:paraId="3CAF5370" w14:textId="7603A1AF" w:rsidR="00BD5CB9" w:rsidRPr="005B0EF3" w:rsidRDefault="00BD5CB9" w:rsidP="00AF2A0C">
      <w:pPr>
        <w:spacing w:after="0"/>
        <w:ind w:firstLine="720"/>
        <w:rPr>
          <w:rFonts w:eastAsia="Times New Roman" w:cs="Times New Roman"/>
          <w:szCs w:val="26"/>
          <w:lang w:val="vi-VN"/>
        </w:rPr>
      </w:pPr>
      <w:r w:rsidRPr="00AF2A0C">
        <w:rPr>
          <w:rFonts w:eastAsia="Times New Roman" w:cs="Times New Roman"/>
          <w:b/>
          <w:szCs w:val="26"/>
          <w:lang w:val="vi-VN"/>
        </w:rPr>
        <w:t>- Hiệu suất</w:t>
      </w:r>
      <w:r w:rsidRPr="00AF2A0C">
        <w:rPr>
          <w:rFonts w:eastAsia="Times New Roman" w:cs="Times New Roman"/>
          <w:szCs w:val="26"/>
          <w:lang w:val="vi-VN"/>
        </w:rPr>
        <w:t>: AC17 cải thiện hiệu suất mã hóa và giải mã so với các sơ đồ trước đó, giúp tăng tốc độ xử lý và giảm tải tính toán.</w:t>
      </w:r>
    </w:p>
    <w:p w14:paraId="4A84BEF5" w14:textId="64DB6F7D" w:rsidR="00B57F8F" w:rsidRPr="00CE6F3D" w:rsidRDefault="00DA3F4A" w:rsidP="00AF2A0C">
      <w:pPr>
        <w:spacing w:after="0"/>
        <w:ind w:firstLine="720"/>
        <w:rPr>
          <w:rFonts w:eastAsia="Times New Roman" w:cs="Times New Roman"/>
          <w:szCs w:val="26"/>
          <w:lang w:val="vi-VN"/>
        </w:rPr>
      </w:pPr>
      <w:r w:rsidRPr="005B0EF3">
        <w:rPr>
          <w:rFonts w:eastAsia="Times New Roman" w:cs="Times New Roman"/>
          <w:szCs w:val="26"/>
          <w:lang w:val="vi-VN"/>
        </w:rPr>
        <w:t xml:space="preserve">Do đó, </w:t>
      </w:r>
      <w:r w:rsidR="00B57F8F" w:rsidRPr="00AF2A0C">
        <w:rPr>
          <w:rFonts w:eastAsia="Times New Roman" w:cs="Times New Roman"/>
          <w:szCs w:val="26"/>
          <w:lang w:val="vi-VN"/>
        </w:rPr>
        <w:t>CP-ABE có</w:t>
      </w:r>
      <w:r w:rsidR="002A0908" w:rsidRPr="005B0EF3">
        <w:rPr>
          <w:rFonts w:eastAsia="Times New Roman" w:cs="Times New Roman"/>
          <w:szCs w:val="26"/>
          <w:lang w:val="vi-VN"/>
        </w:rPr>
        <w:t xml:space="preserve"> nhiều</w:t>
      </w:r>
      <w:r w:rsidR="00B57F8F" w:rsidRPr="00AF2A0C">
        <w:rPr>
          <w:rFonts w:eastAsia="Times New Roman" w:cs="Times New Roman"/>
          <w:szCs w:val="26"/>
          <w:lang w:val="vi-VN"/>
        </w:rPr>
        <w:t xml:space="preserve"> ưu điểm</w:t>
      </w:r>
      <w:r w:rsidR="002A0908" w:rsidRPr="005B0EF3">
        <w:rPr>
          <w:rFonts w:eastAsia="Times New Roman" w:cs="Times New Roman"/>
          <w:szCs w:val="26"/>
          <w:lang w:val="vi-VN"/>
        </w:rPr>
        <w:t xml:space="preserve"> hơn</w:t>
      </w:r>
      <w:r w:rsidR="00B57F8F" w:rsidRPr="00AF2A0C">
        <w:rPr>
          <w:rFonts w:eastAsia="Times New Roman" w:cs="Times New Roman"/>
          <w:szCs w:val="26"/>
          <w:lang w:val="vi-VN"/>
        </w:rPr>
        <w:t xml:space="preserve"> so với các kỹ thuật mã hóa khác. </w:t>
      </w:r>
      <w:r w:rsidR="00B57F8F" w:rsidRPr="00CE6F3D">
        <w:rPr>
          <w:rFonts w:eastAsia="Times New Roman" w:cs="Times New Roman"/>
          <w:szCs w:val="26"/>
          <w:lang w:val="vi-VN"/>
        </w:rPr>
        <w:t>Nó cho phép chủ sở hữu dữ liệu mã hóa dữ liệu của họ theo cách cho phép kiểm soát truy cập chi tiết, giảm nguy cơ truy cập trái phép và vi phạm dữ liệu. Nó cũng cho phép chia sẻ dữ liệu một cách an toàn trên các hệ thống phân tán mà không cần cơ quan tập trung quản lý kiểm soát truy cập. Ngoài ra, CP-ABE có thể mang lại mức độ linh hoạt cao, cho phép chủ sở hữu dữ liệu điều chỉnh các chính sách và thuộc tính truy cập khi cần.</w:t>
      </w:r>
    </w:p>
    <w:p w14:paraId="1CBFE620" w14:textId="470EEDA8" w:rsidR="00B57F8F" w:rsidRPr="00CE6F3D" w:rsidRDefault="00B57F8F" w:rsidP="00AF2A0C">
      <w:pPr>
        <w:spacing w:after="0"/>
        <w:ind w:firstLine="720"/>
        <w:rPr>
          <w:rFonts w:eastAsia="Times New Roman" w:cs="Times New Roman"/>
          <w:szCs w:val="26"/>
          <w:lang w:val="vi-VN"/>
        </w:rPr>
      </w:pPr>
      <w:r w:rsidRPr="00CE6F3D">
        <w:rPr>
          <w:rFonts w:eastAsia="Times New Roman" w:cs="Times New Roman"/>
          <w:szCs w:val="26"/>
          <w:lang w:val="vi-VN"/>
        </w:rPr>
        <w:t>Tuy nhiên, CP-ABE cũng có một số hạn chế. Nó có thể tốn kém về mặt tính toán, đặc biệt khi xử lý lượng lớn dữ liệu và các chính sách truy cập phức tạp.</w:t>
      </w:r>
      <w:r w:rsidR="00BE7095" w:rsidRPr="00CE6F3D">
        <w:rPr>
          <w:rFonts w:eastAsia="Times New Roman" w:cs="Times New Roman"/>
          <w:szCs w:val="26"/>
          <w:lang w:val="vi-VN"/>
        </w:rPr>
        <w:t xml:space="preserve"> </w:t>
      </w:r>
      <w:r w:rsidRPr="00CE6F3D">
        <w:rPr>
          <w:rFonts w:eastAsia="Times New Roman" w:cs="Times New Roman"/>
          <w:szCs w:val="26"/>
          <w:lang w:val="vi-VN"/>
        </w:rPr>
        <w:t>Ngoài ra, có thể khó quản lý và duy trì các chính sách truy cập khi số lượng thuộc tính và người dùng tăng lên.</w:t>
      </w:r>
    </w:p>
    <w:p w14:paraId="29DDDBB3" w14:textId="08EC19B1" w:rsidR="00760925" w:rsidRPr="00CE6F3D" w:rsidRDefault="00B57F8F" w:rsidP="00AF2A0C">
      <w:pPr>
        <w:spacing w:after="0"/>
        <w:ind w:firstLine="720"/>
        <w:rPr>
          <w:rFonts w:eastAsia="Times New Roman" w:cs="Times New Roman"/>
          <w:szCs w:val="26"/>
          <w:lang w:val="vi-VN"/>
        </w:rPr>
      </w:pPr>
      <w:r w:rsidRPr="00CE6F3D">
        <w:rPr>
          <w:rFonts w:eastAsia="Times New Roman" w:cs="Times New Roman"/>
          <w:szCs w:val="26"/>
          <w:lang w:val="vi-VN"/>
        </w:rPr>
        <w:t>Nhìn chung, CP-ABE là một kỹ thuật mã hóa mạnh mẽ có thể cung cấp khả năng kiểm soát truy cập chi tiết và chia sẻ dữ liệu an toàn trong các hệ thống phân tán. Ưu điểm và hạn chế của nó cần được xem xét cẩn thận khi thực hiện chiến lược bảo mật dữ liệu</w:t>
      </w:r>
    </w:p>
    <w:p w14:paraId="4CCB563E" w14:textId="77777777" w:rsidR="00AF2A0C" w:rsidRPr="00CE6F3D" w:rsidRDefault="00AF2A0C" w:rsidP="00AF2A0C">
      <w:pPr>
        <w:spacing w:after="0"/>
        <w:ind w:firstLine="720"/>
        <w:rPr>
          <w:rFonts w:eastAsia="Times New Roman" w:cs="Times New Roman"/>
          <w:szCs w:val="26"/>
          <w:lang w:val="vi-VN"/>
        </w:rPr>
      </w:pPr>
    </w:p>
    <w:p w14:paraId="5F1CAE23" w14:textId="77777777" w:rsidR="00AF2A0C" w:rsidRPr="00CE6F3D" w:rsidRDefault="00AF2A0C" w:rsidP="00AF2A0C">
      <w:pPr>
        <w:spacing w:after="0"/>
        <w:ind w:firstLine="720"/>
        <w:rPr>
          <w:rFonts w:eastAsia="Times New Roman" w:cs="Times New Roman"/>
          <w:szCs w:val="26"/>
          <w:lang w:val="vi-VN"/>
        </w:rPr>
      </w:pPr>
    </w:p>
    <w:p w14:paraId="443A8860" w14:textId="44868AE7" w:rsidR="00E517ED" w:rsidRDefault="00620746" w:rsidP="00FB4AF7">
      <w:pPr>
        <w:pStyle w:val="Heading3"/>
      </w:pPr>
      <w:bookmarkStart w:id="75" w:name="_Toc169702068"/>
      <w:bookmarkStart w:id="76" w:name="_Toc1606767996"/>
      <w:bookmarkStart w:id="77" w:name="_Toc169731651"/>
      <w:r>
        <w:t>2.</w:t>
      </w:r>
      <w:r w:rsidR="007B58AE">
        <w:t>2</w:t>
      </w:r>
      <w:r>
        <w:t xml:space="preserve">.2. </w:t>
      </w:r>
      <w:proofErr w:type="spellStart"/>
      <w:r w:rsidR="00E517ED">
        <w:t>Về</w:t>
      </w:r>
      <w:proofErr w:type="spellEnd"/>
      <w:r w:rsidR="00E517ED">
        <w:t xml:space="preserve"> </w:t>
      </w:r>
      <w:r w:rsidR="00E517ED" w:rsidRPr="00E517ED">
        <w:t>FAME: Fast Attribute-based Message Encryption</w:t>
      </w:r>
      <w:bookmarkEnd w:id="75"/>
      <w:bookmarkEnd w:id="76"/>
      <w:bookmarkEnd w:id="77"/>
    </w:p>
    <w:p w14:paraId="3FF115AB" w14:textId="3BC6D87C" w:rsidR="00304FAC" w:rsidRDefault="00304FAC" w:rsidP="00C533B1">
      <w:pPr>
        <w:spacing w:after="0"/>
        <w:ind w:firstLine="720"/>
      </w:pPr>
      <w:proofErr w:type="spellStart"/>
      <w:r>
        <w:t>Mã</w:t>
      </w:r>
      <w:proofErr w:type="spellEnd"/>
      <w:r>
        <w:t xml:space="preserve"> </w:t>
      </w:r>
      <w:proofErr w:type="spellStart"/>
      <w:r>
        <w:t>hóa</w:t>
      </w:r>
      <w:proofErr w:type="spellEnd"/>
      <w:r>
        <w:t xml:space="preserve"> tin </w:t>
      </w:r>
      <w:proofErr w:type="spellStart"/>
      <w:r>
        <w:t>nhắn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nhanh</w:t>
      </w:r>
      <w:proofErr w:type="spellEnd"/>
      <w:r>
        <w:t xml:space="preserve"> hay FAME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mã</w:t>
      </w:r>
      <w:proofErr w:type="spellEnd"/>
      <w:r>
        <w:t xml:space="preserve"> </w:t>
      </w:r>
      <w:proofErr w:type="spellStart"/>
      <w:r>
        <w:t>hóa</w:t>
      </w:r>
      <w:proofErr w:type="spellEnd"/>
      <w:r>
        <w:t xml:space="preserve"> </w:t>
      </w:r>
      <w:proofErr w:type="spellStart"/>
      <w:r>
        <w:t>cho</w:t>
      </w:r>
      <w:proofErr w:type="spellEnd"/>
      <w:r>
        <w:t xml:space="preserve"> </w:t>
      </w:r>
      <w:proofErr w:type="spellStart"/>
      <w:r>
        <w:t>phép</w:t>
      </w:r>
      <w:proofErr w:type="spellEnd"/>
      <w:r>
        <w:t xml:space="preserve"> </w:t>
      </w:r>
      <w:proofErr w:type="spellStart"/>
      <w:r>
        <w:t>liên</w:t>
      </w:r>
      <w:proofErr w:type="spellEnd"/>
      <w:r>
        <w:t xml:space="preserve"> </w:t>
      </w:r>
      <w:proofErr w:type="spellStart"/>
      <w:r>
        <w:t>lạc</w:t>
      </w:r>
      <w:proofErr w:type="spellEnd"/>
      <w:r>
        <w:t xml:space="preserve"> an </w:t>
      </w:r>
      <w:proofErr w:type="spellStart"/>
      <w:r>
        <w:t>toàn</w:t>
      </w:r>
      <w:proofErr w:type="spellEnd"/>
      <w:r>
        <w:t xml:space="preserve"> </w:t>
      </w:r>
      <w:proofErr w:type="spellStart"/>
      <w:r>
        <w:t>giữa</w:t>
      </w:r>
      <w:proofErr w:type="spellEnd"/>
      <w:r>
        <w:t xml:space="preserve"> </w:t>
      </w:r>
      <w:proofErr w:type="spellStart"/>
      <w:r>
        <w:t>hai</w:t>
      </w:r>
      <w:proofErr w:type="spellEnd"/>
      <w:r>
        <w:t xml:space="preserve"> </w:t>
      </w:r>
      <w:proofErr w:type="spellStart"/>
      <w:r>
        <w:t>bên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thay</w:t>
      </w:r>
      <w:proofErr w:type="spellEnd"/>
      <w:r>
        <w:t xml:space="preserve"> </w:t>
      </w:r>
      <w:proofErr w:type="spellStart"/>
      <w:r>
        <w:t>vì</w:t>
      </w:r>
      <w:proofErr w:type="spellEnd"/>
      <w:r>
        <w:t xml:space="preserve"> </w:t>
      </w:r>
      <w:proofErr w:type="spellStart"/>
      <w:r>
        <w:t>danh</w:t>
      </w:r>
      <w:proofErr w:type="spellEnd"/>
      <w:r>
        <w:t xml:space="preserve"> </w:t>
      </w:r>
      <w:proofErr w:type="spellStart"/>
      <w:r>
        <w:t>tính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thuộc</w:t>
      </w:r>
      <w:proofErr w:type="spellEnd"/>
      <w:r>
        <w:t xml:space="preserve"> </w:t>
      </w:r>
      <w:proofErr w:type="spellStart"/>
      <w:r>
        <w:t>tính</w:t>
      </w:r>
      <w:proofErr w:type="spellEnd"/>
      <w:r>
        <w:t xml:space="preserve"> (ABE)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giải</w:t>
      </w:r>
      <w:proofErr w:type="spellEnd"/>
      <w:r>
        <w:t xml:space="preserve"> </w:t>
      </w:r>
      <w:proofErr w:type="spellStart"/>
      <w:r>
        <w:t>mã</w:t>
      </w:r>
      <w:proofErr w:type="spellEnd"/>
      <w:r>
        <w:t xml:space="preserve"> tin </w:t>
      </w:r>
      <w:proofErr w:type="spellStart"/>
      <w:r>
        <w:t>nhắn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ngay</w:t>
      </w:r>
      <w:proofErr w:type="spellEnd"/>
      <w:r>
        <w:t xml:space="preserve"> </w:t>
      </w:r>
      <w:proofErr w:type="spellStart"/>
      <w:r>
        <w:t>cả</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p>
    <w:p w14:paraId="1ED92899" w14:textId="77777777" w:rsidR="00304FAC" w:rsidRDefault="00304FAC" w:rsidP="00C533B1">
      <w:pPr>
        <w:spacing w:after="0"/>
        <w:ind w:firstLine="720"/>
      </w:pPr>
      <w:r>
        <w:t xml:space="preserve">FAME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lợi</w:t>
      </w:r>
      <w:proofErr w:type="spellEnd"/>
      <w:r>
        <w:t xml:space="preserve"> </w:t>
      </w:r>
      <w:proofErr w:type="spellStart"/>
      <w:r>
        <w:t>ích</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ABE </w:t>
      </w:r>
      <w:proofErr w:type="spellStart"/>
      <w:r>
        <w:t>khác</w:t>
      </w:r>
      <w:proofErr w:type="spellEnd"/>
      <w:r>
        <w:t xml:space="preserve">, </w:t>
      </w:r>
      <w:proofErr w:type="spellStart"/>
      <w:r>
        <w:t>khiến</w:t>
      </w:r>
      <w:proofErr w:type="spellEnd"/>
      <w:r>
        <w:t xml:space="preserve"> </w:t>
      </w:r>
      <w:proofErr w:type="spellStart"/>
      <w:r>
        <w:t>nó</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để</w:t>
      </w:r>
      <w:proofErr w:type="spellEnd"/>
      <w:r>
        <w:t xml:space="preserve"> </w:t>
      </w:r>
      <w:proofErr w:type="spellStart"/>
      <w:r>
        <w:t>liên</w:t>
      </w:r>
      <w:proofErr w:type="spellEnd"/>
      <w:r>
        <w:t xml:space="preserve"> </w:t>
      </w:r>
      <w:proofErr w:type="spellStart"/>
      <w:r>
        <w:t>lạc</w:t>
      </w:r>
      <w:proofErr w:type="spellEnd"/>
      <w:r>
        <w:t xml:space="preserve"> an </w:t>
      </w:r>
      <w:proofErr w:type="spellStart"/>
      <w:r>
        <w:t>toàn</w:t>
      </w:r>
      <w:proofErr w:type="spellEnd"/>
      <w:r>
        <w:t>.</w:t>
      </w:r>
    </w:p>
    <w:p w14:paraId="28CB9E20" w14:textId="169574D4" w:rsidR="00304FAC" w:rsidRDefault="00C533B1" w:rsidP="00C533B1">
      <w:pPr>
        <w:spacing w:after="0"/>
        <w:ind w:firstLine="720"/>
      </w:pPr>
      <w:r>
        <w:t xml:space="preserve">- </w:t>
      </w:r>
      <w:proofErr w:type="spellStart"/>
      <w:r w:rsidR="00304FAC">
        <w:t>Trước</w:t>
      </w:r>
      <w:proofErr w:type="spellEnd"/>
      <w:r w:rsidR="00304FAC">
        <w:t xml:space="preserve"> </w:t>
      </w:r>
      <w:proofErr w:type="spellStart"/>
      <w:r w:rsidR="00304FAC">
        <w:t>hết</w:t>
      </w:r>
      <w:proofErr w:type="spellEnd"/>
      <w:r w:rsidR="00304FAC">
        <w:t xml:space="preserve">, </w:t>
      </w:r>
      <w:proofErr w:type="spellStart"/>
      <w:r w:rsidR="00304FAC">
        <w:t>nó</w:t>
      </w:r>
      <w:proofErr w:type="spellEnd"/>
      <w:r w:rsidR="00304FAC">
        <w:t xml:space="preserve"> </w:t>
      </w:r>
      <w:proofErr w:type="spellStart"/>
      <w:r w:rsidR="00304FAC">
        <w:t>sử</w:t>
      </w:r>
      <w:proofErr w:type="spellEnd"/>
      <w:r w:rsidR="00304FAC">
        <w:t xml:space="preserve"> </w:t>
      </w:r>
      <w:proofErr w:type="spellStart"/>
      <w:r w:rsidR="00304FAC">
        <w:t>dụng</w:t>
      </w:r>
      <w:proofErr w:type="spellEnd"/>
      <w:r w:rsidR="00304FAC">
        <w:t xml:space="preserve"> </w:t>
      </w:r>
      <w:proofErr w:type="spellStart"/>
      <w:r w:rsidR="00304FAC">
        <w:t>mã</w:t>
      </w:r>
      <w:proofErr w:type="spellEnd"/>
      <w:r w:rsidR="00304FAC">
        <w:t xml:space="preserve"> </w:t>
      </w:r>
      <w:proofErr w:type="spellStart"/>
      <w:r w:rsidR="00304FAC">
        <w:t>hóa</w:t>
      </w:r>
      <w:proofErr w:type="spellEnd"/>
      <w:r w:rsidR="00304FAC">
        <w:t xml:space="preserve"> </w:t>
      </w:r>
      <w:proofErr w:type="spellStart"/>
      <w:r w:rsidR="00304FAC">
        <w:t>lai</w:t>
      </w:r>
      <w:proofErr w:type="spellEnd"/>
      <w:r w:rsidR="00304FAC">
        <w:t xml:space="preserve">, </w:t>
      </w:r>
      <w:proofErr w:type="spellStart"/>
      <w:r w:rsidR="00304FAC">
        <w:t>cung</w:t>
      </w:r>
      <w:proofErr w:type="spellEnd"/>
      <w:r w:rsidR="00304FAC">
        <w:t xml:space="preserve"> </w:t>
      </w:r>
      <w:proofErr w:type="spellStart"/>
      <w:r w:rsidR="00304FAC">
        <w:t>cấp</w:t>
      </w:r>
      <w:proofErr w:type="spellEnd"/>
      <w:r w:rsidR="00304FAC">
        <w:t xml:space="preserve"> </w:t>
      </w:r>
      <w:proofErr w:type="spellStart"/>
      <w:r w:rsidR="00304FAC">
        <w:t>thời</w:t>
      </w:r>
      <w:proofErr w:type="spellEnd"/>
      <w:r w:rsidR="00304FAC">
        <w:t xml:space="preserve"> </w:t>
      </w:r>
      <w:proofErr w:type="spellStart"/>
      <w:r w:rsidR="00304FAC">
        <w:t>gian</w:t>
      </w:r>
      <w:proofErr w:type="spellEnd"/>
      <w:r w:rsidR="00304FAC">
        <w:t xml:space="preserve"> </w:t>
      </w:r>
      <w:proofErr w:type="spellStart"/>
      <w:r w:rsidR="00304FAC">
        <w:t>mã</w:t>
      </w:r>
      <w:proofErr w:type="spellEnd"/>
      <w:r w:rsidR="00304FAC">
        <w:t xml:space="preserve"> </w:t>
      </w:r>
      <w:proofErr w:type="spellStart"/>
      <w:r w:rsidR="00304FAC">
        <w:t>hóa</w:t>
      </w:r>
      <w:proofErr w:type="spellEnd"/>
      <w:r w:rsidR="00304FAC">
        <w:t xml:space="preserve"> </w:t>
      </w:r>
      <w:proofErr w:type="spellStart"/>
      <w:r w:rsidR="00304FAC">
        <w:t>và</w:t>
      </w:r>
      <w:proofErr w:type="spellEnd"/>
      <w:r w:rsidR="00304FAC">
        <w:t xml:space="preserve"> </w:t>
      </w:r>
      <w:proofErr w:type="spellStart"/>
      <w:r w:rsidR="00304FAC">
        <w:t>giải</w:t>
      </w:r>
      <w:proofErr w:type="spellEnd"/>
      <w:r w:rsidR="00304FAC">
        <w:t xml:space="preserve"> </w:t>
      </w:r>
      <w:proofErr w:type="spellStart"/>
      <w:r w:rsidR="00304FAC">
        <w:t>mã</w:t>
      </w:r>
      <w:proofErr w:type="spellEnd"/>
      <w:r w:rsidR="00304FAC">
        <w:t xml:space="preserve"> </w:t>
      </w:r>
      <w:proofErr w:type="spellStart"/>
      <w:r w:rsidR="00304FAC">
        <w:t>nhanh</w:t>
      </w:r>
      <w:proofErr w:type="spellEnd"/>
      <w:r w:rsidR="00304FAC">
        <w:t xml:space="preserve"> </w:t>
      </w:r>
      <w:proofErr w:type="spellStart"/>
      <w:r w:rsidR="00304FAC">
        <w:t>chóng</w:t>
      </w:r>
      <w:proofErr w:type="spellEnd"/>
      <w:r w:rsidR="00304FAC">
        <w:t xml:space="preserve">, </w:t>
      </w:r>
      <w:proofErr w:type="spellStart"/>
      <w:r w:rsidR="00304FAC">
        <w:t>khiến</w:t>
      </w:r>
      <w:proofErr w:type="spellEnd"/>
      <w:r w:rsidR="00304FAC">
        <w:t xml:space="preserve"> </w:t>
      </w:r>
      <w:proofErr w:type="spellStart"/>
      <w:r w:rsidR="00304FAC">
        <w:t>nó</w:t>
      </w:r>
      <w:proofErr w:type="spellEnd"/>
      <w:r w:rsidR="00304FAC">
        <w:t xml:space="preserve"> </w:t>
      </w:r>
      <w:proofErr w:type="spellStart"/>
      <w:r w:rsidR="00304FAC">
        <w:t>phù</w:t>
      </w:r>
      <w:proofErr w:type="spellEnd"/>
      <w:r w:rsidR="00304FAC">
        <w:t xml:space="preserve"> </w:t>
      </w:r>
      <w:proofErr w:type="spellStart"/>
      <w:r w:rsidR="00304FAC">
        <w:t>hợp</w:t>
      </w:r>
      <w:proofErr w:type="spellEnd"/>
      <w:r w:rsidR="00304FAC">
        <w:t xml:space="preserve"> </w:t>
      </w:r>
      <w:proofErr w:type="spellStart"/>
      <w:r w:rsidR="00304FAC">
        <w:t>để</w:t>
      </w:r>
      <w:proofErr w:type="spellEnd"/>
      <w:r w:rsidR="00304FAC">
        <w:t xml:space="preserve"> </w:t>
      </w:r>
      <w:proofErr w:type="spellStart"/>
      <w:r w:rsidR="00304FAC">
        <w:t>sử</w:t>
      </w:r>
      <w:proofErr w:type="spellEnd"/>
      <w:r w:rsidR="00304FAC">
        <w:t xml:space="preserve"> </w:t>
      </w:r>
      <w:proofErr w:type="spellStart"/>
      <w:r w:rsidR="00304FAC">
        <w:t>dụng</w:t>
      </w:r>
      <w:proofErr w:type="spellEnd"/>
      <w:r w:rsidR="00304FAC">
        <w:t xml:space="preserve"> </w:t>
      </w:r>
      <w:proofErr w:type="spellStart"/>
      <w:r w:rsidR="00304FAC">
        <w:t>trong</w:t>
      </w:r>
      <w:proofErr w:type="spellEnd"/>
      <w:r w:rsidR="00304FAC">
        <w:t xml:space="preserve"> </w:t>
      </w:r>
      <w:proofErr w:type="spellStart"/>
      <w:r w:rsidR="00304FAC">
        <w:t>các</w:t>
      </w:r>
      <w:proofErr w:type="spellEnd"/>
      <w:r w:rsidR="00304FAC">
        <w:t xml:space="preserve"> </w:t>
      </w:r>
      <w:proofErr w:type="spellStart"/>
      <w:r w:rsidR="00304FAC">
        <w:t>bối</w:t>
      </w:r>
      <w:proofErr w:type="spellEnd"/>
      <w:r w:rsidR="00304FAC">
        <w:t xml:space="preserve"> </w:t>
      </w:r>
      <w:proofErr w:type="spellStart"/>
      <w:r w:rsidR="00304FAC">
        <w:t>cảnh</w:t>
      </w:r>
      <w:proofErr w:type="spellEnd"/>
      <w:r w:rsidR="00304FAC">
        <w:t xml:space="preserve"> </w:t>
      </w:r>
      <w:proofErr w:type="spellStart"/>
      <w:r w:rsidR="00304FAC">
        <w:t>có</w:t>
      </w:r>
      <w:proofErr w:type="spellEnd"/>
      <w:r w:rsidR="00304FAC">
        <w:t xml:space="preserve"> </w:t>
      </w:r>
      <w:proofErr w:type="spellStart"/>
      <w:r w:rsidR="00304FAC">
        <w:t>nguồn</w:t>
      </w:r>
      <w:proofErr w:type="spellEnd"/>
      <w:r w:rsidR="00304FAC">
        <w:t xml:space="preserve"> </w:t>
      </w:r>
      <w:proofErr w:type="spellStart"/>
      <w:r w:rsidR="00304FAC">
        <w:t>lực</w:t>
      </w:r>
      <w:proofErr w:type="spellEnd"/>
      <w:r w:rsidR="00304FAC">
        <w:t xml:space="preserve"> </w:t>
      </w:r>
      <w:proofErr w:type="spellStart"/>
      <w:r w:rsidR="00304FAC">
        <w:t>hạn</w:t>
      </w:r>
      <w:proofErr w:type="spellEnd"/>
      <w:r w:rsidR="00304FAC">
        <w:t xml:space="preserve"> </w:t>
      </w:r>
      <w:proofErr w:type="spellStart"/>
      <w:r w:rsidR="00304FAC">
        <w:t>chế</w:t>
      </w:r>
      <w:proofErr w:type="spellEnd"/>
      <w:r w:rsidR="00304FAC">
        <w:t xml:space="preserve">, </w:t>
      </w:r>
      <w:proofErr w:type="spellStart"/>
      <w:r w:rsidR="00304FAC">
        <w:t>chẳng</w:t>
      </w:r>
      <w:proofErr w:type="spellEnd"/>
      <w:r w:rsidR="00304FAC">
        <w:t xml:space="preserve"> </w:t>
      </w:r>
      <w:proofErr w:type="spellStart"/>
      <w:r w:rsidR="00304FAC">
        <w:t>hạn</w:t>
      </w:r>
      <w:proofErr w:type="spellEnd"/>
      <w:r w:rsidR="00304FAC">
        <w:t xml:space="preserve"> </w:t>
      </w:r>
      <w:proofErr w:type="spellStart"/>
      <w:r w:rsidR="00304FAC">
        <w:t>như</w:t>
      </w:r>
      <w:proofErr w:type="spellEnd"/>
      <w:r w:rsidR="00304FAC">
        <w:t xml:space="preserve"> </w:t>
      </w:r>
      <w:proofErr w:type="spellStart"/>
      <w:r w:rsidR="00304FAC">
        <w:t>thiết</w:t>
      </w:r>
      <w:proofErr w:type="spellEnd"/>
      <w:r w:rsidR="00304FAC">
        <w:t xml:space="preserve"> </w:t>
      </w:r>
      <w:proofErr w:type="spellStart"/>
      <w:r w:rsidR="00304FAC">
        <w:t>bị</w:t>
      </w:r>
      <w:proofErr w:type="spellEnd"/>
      <w:r w:rsidR="00304FAC">
        <w:t xml:space="preserve"> di </w:t>
      </w:r>
      <w:proofErr w:type="spellStart"/>
      <w:r w:rsidR="00304FAC">
        <w:t>động</w:t>
      </w:r>
      <w:proofErr w:type="spellEnd"/>
      <w:r w:rsidR="00304FAC">
        <w:t xml:space="preserve"> </w:t>
      </w:r>
      <w:proofErr w:type="spellStart"/>
      <w:r w:rsidR="00304FAC">
        <w:t>và</w:t>
      </w:r>
      <w:proofErr w:type="spellEnd"/>
      <w:r w:rsidR="00304FAC">
        <w:t xml:space="preserve"> Internet of Things.</w:t>
      </w:r>
    </w:p>
    <w:p w14:paraId="1EE4C0AC" w14:textId="241C364D" w:rsidR="00C533B1" w:rsidRDefault="00C533B1" w:rsidP="00C533B1">
      <w:pPr>
        <w:spacing w:after="0"/>
        <w:ind w:firstLine="720"/>
      </w:pPr>
      <w:r>
        <w:t xml:space="preserve">- </w:t>
      </w:r>
      <w:proofErr w:type="spellStart"/>
      <w:r w:rsidR="00304FAC">
        <w:t>Thứ</w:t>
      </w:r>
      <w:proofErr w:type="spellEnd"/>
      <w:r w:rsidR="00304FAC">
        <w:t xml:space="preserve"> </w:t>
      </w:r>
      <w:proofErr w:type="spellStart"/>
      <w:r w:rsidR="00304FAC">
        <w:t>hai</w:t>
      </w:r>
      <w:proofErr w:type="spellEnd"/>
      <w:r w:rsidR="00304FAC">
        <w:t xml:space="preserve">, </w:t>
      </w:r>
      <w:proofErr w:type="spellStart"/>
      <w:r w:rsidR="00304FAC">
        <w:t>nó</w:t>
      </w:r>
      <w:proofErr w:type="spellEnd"/>
      <w:r w:rsidR="00304FAC">
        <w:t xml:space="preserve"> </w:t>
      </w:r>
      <w:proofErr w:type="spellStart"/>
      <w:r w:rsidR="00304FAC">
        <w:t>có</w:t>
      </w:r>
      <w:proofErr w:type="spellEnd"/>
      <w:r w:rsidR="00304FAC">
        <w:t xml:space="preserve"> chi </w:t>
      </w:r>
      <w:proofErr w:type="spellStart"/>
      <w:r w:rsidR="00304FAC">
        <w:t>phí</w:t>
      </w:r>
      <w:proofErr w:type="spellEnd"/>
      <w:r w:rsidR="00304FAC">
        <w:t xml:space="preserve"> </w:t>
      </w:r>
      <w:proofErr w:type="spellStart"/>
      <w:r w:rsidR="00304FAC">
        <w:t>tính</w:t>
      </w:r>
      <w:proofErr w:type="spellEnd"/>
      <w:r w:rsidR="00304FAC">
        <w:t xml:space="preserve"> </w:t>
      </w:r>
      <w:proofErr w:type="spellStart"/>
      <w:r w:rsidR="00304FAC">
        <w:t>toán</w:t>
      </w:r>
      <w:proofErr w:type="spellEnd"/>
      <w:r w:rsidR="00304FAC">
        <w:t xml:space="preserve"> </w:t>
      </w:r>
      <w:proofErr w:type="spellStart"/>
      <w:r w:rsidR="00304FAC">
        <w:t>thấp</w:t>
      </w:r>
      <w:proofErr w:type="spellEnd"/>
      <w:r w:rsidR="00304FAC">
        <w:t xml:space="preserve">, </w:t>
      </w:r>
      <w:proofErr w:type="spellStart"/>
      <w:r w:rsidR="00304FAC">
        <w:t>có</w:t>
      </w:r>
      <w:proofErr w:type="spellEnd"/>
      <w:r w:rsidR="00304FAC">
        <w:t xml:space="preserve"> </w:t>
      </w:r>
      <w:proofErr w:type="spellStart"/>
      <w:r w:rsidR="00304FAC">
        <w:t>nghĩa</w:t>
      </w:r>
      <w:proofErr w:type="spellEnd"/>
      <w:r w:rsidR="00304FAC">
        <w:t xml:space="preserve"> </w:t>
      </w:r>
      <w:proofErr w:type="spellStart"/>
      <w:r w:rsidR="00304FAC">
        <w:t>là</w:t>
      </w:r>
      <w:proofErr w:type="spellEnd"/>
      <w:r w:rsidR="00304FAC">
        <w:t xml:space="preserve"> </w:t>
      </w:r>
      <w:proofErr w:type="spellStart"/>
      <w:r w:rsidR="00304FAC">
        <w:t>quá</w:t>
      </w:r>
      <w:proofErr w:type="spellEnd"/>
      <w:r w:rsidR="00304FAC">
        <w:t xml:space="preserve"> </w:t>
      </w:r>
      <w:proofErr w:type="spellStart"/>
      <w:r w:rsidR="00304FAC">
        <w:t>trình</w:t>
      </w:r>
      <w:proofErr w:type="spellEnd"/>
      <w:r w:rsidR="00304FAC">
        <w:t xml:space="preserve"> </w:t>
      </w:r>
      <w:proofErr w:type="spellStart"/>
      <w:r w:rsidR="00304FAC">
        <w:t>mã</w:t>
      </w:r>
      <w:proofErr w:type="spellEnd"/>
      <w:r w:rsidR="00304FAC">
        <w:t xml:space="preserve"> </w:t>
      </w:r>
      <w:proofErr w:type="spellStart"/>
      <w:r w:rsidR="00304FAC">
        <w:t>hóa</w:t>
      </w:r>
      <w:proofErr w:type="spellEnd"/>
      <w:r w:rsidR="00304FAC">
        <w:t xml:space="preserve"> </w:t>
      </w:r>
      <w:proofErr w:type="spellStart"/>
      <w:r w:rsidR="00304FAC">
        <w:t>và</w:t>
      </w:r>
      <w:proofErr w:type="spellEnd"/>
      <w:r w:rsidR="00304FAC">
        <w:t xml:space="preserve"> </w:t>
      </w:r>
      <w:proofErr w:type="spellStart"/>
      <w:r w:rsidR="00304FAC">
        <w:t>giải</w:t>
      </w:r>
      <w:proofErr w:type="spellEnd"/>
      <w:r w:rsidR="00304FAC">
        <w:t xml:space="preserve"> </w:t>
      </w:r>
      <w:proofErr w:type="spellStart"/>
      <w:r w:rsidR="00304FAC">
        <w:t>mã</w:t>
      </w:r>
      <w:proofErr w:type="spellEnd"/>
      <w:r w:rsidR="00304FAC">
        <w:t xml:space="preserve"> </w:t>
      </w:r>
      <w:proofErr w:type="spellStart"/>
      <w:r w:rsidR="00304FAC">
        <w:t>sử</w:t>
      </w:r>
      <w:proofErr w:type="spellEnd"/>
      <w:r w:rsidR="00304FAC">
        <w:t xml:space="preserve"> </w:t>
      </w:r>
      <w:proofErr w:type="spellStart"/>
      <w:r w:rsidR="00304FAC">
        <w:t>dụng</w:t>
      </w:r>
      <w:proofErr w:type="spellEnd"/>
      <w:r w:rsidR="00304FAC">
        <w:t xml:space="preserve"> </w:t>
      </w:r>
      <w:proofErr w:type="spellStart"/>
      <w:r w:rsidR="00304FAC">
        <w:t>ít</w:t>
      </w:r>
      <w:proofErr w:type="spellEnd"/>
      <w:r w:rsidR="00304FAC">
        <w:t xml:space="preserve"> </w:t>
      </w:r>
      <w:proofErr w:type="spellStart"/>
      <w:r w:rsidR="00304FAC">
        <w:t>tài</w:t>
      </w:r>
      <w:proofErr w:type="spellEnd"/>
      <w:r w:rsidR="00304FAC">
        <w:t xml:space="preserve"> </w:t>
      </w:r>
      <w:proofErr w:type="spellStart"/>
      <w:r w:rsidR="00304FAC">
        <w:t>nguyên</w:t>
      </w:r>
      <w:proofErr w:type="spellEnd"/>
      <w:r w:rsidR="00304FAC">
        <w:t xml:space="preserve"> </w:t>
      </w:r>
      <w:proofErr w:type="spellStart"/>
      <w:r w:rsidR="00304FAC">
        <w:t>máy</w:t>
      </w:r>
      <w:proofErr w:type="spellEnd"/>
      <w:r w:rsidR="00304FAC">
        <w:t xml:space="preserve"> </w:t>
      </w:r>
      <w:proofErr w:type="spellStart"/>
      <w:r w:rsidR="00304FAC">
        <w:t>tính</w:t>
      </w:r>
      <w:proofErr w:type="spellEnd"/>
      <w:r w:rsidR="00304FAC">
        <w:t xml:space="preserve"> </w:t>
      </w:r>
      <w:proofErr w:type="spellStart"/>
      <w:r w:rsidR="00304FAC">
        <w:t>hơn</w:t>
      </w:r>
      <w:proofErr w:type="spellEnd"/>
      <w:r w:rsidR="00304FAC">
        <w:t>.</w:t>
      </w:r>
    </w:p>
    <w:p w14:paraId="498568B1" w14:textId="695BDD78" w:rsidR="00304FAC" w:rsidRDefault="00C533B1" w:rsidP="00C533B1">
      <w:pPr>
        <w:spacing w:after="0"/>
        <w:ind w:firstLine="720"/>
      </w:pPr>
      <w:r>
        <w:t>-</w:t>
      </w:r>
      <w:r w:rsidR="00304FAC">
        <w:t xml:space="preserve"> </w:t>
      </w:r>
      <w:proofErr w:type="spellStart"/>
      <w:r w:rsidR="00304FAC">
        <w:t>Thứ</w:t>
      </w:r>
      <w:proofErr w:type="spellEnd"/>
      <w:r w:rsidR="00304FAC">
        <w:t xml:space="preserve"> </w:t>
      </w:r>
      <w:proofErr w:type="spellStart"/>
      <w:r w:rsidR="00304FAC">
        <w:t>ba</w:t>
      </w:r>
      <w:proofErr w:type="spellEnd"/>
      <w:r w:rsidR="00304FAC">
        <w:t xml:space="preserve">, </w:t>
      </w:r>
      <w:proofErr w:type="spellStart"/>
      <w:r w:rsidR="00304FAC">
        <w:t>nó</w:t>
      </w:r>
      <w:proofErr w:type="spellEnd"/>
      <w:r w:rsidR="00304FAC">
        <w:t xml:space="preserve"> </w:t>
      </w:r>
      <w:proofErr w:type="spellStart"/>
      <w:r w:rsidR="00304FAC">
        <w:t>có</w:t>
      </w:r>
      <w:proofErr w:type="spellEnd"/>
      <w:r w:rsidR="00304FAC">
        <w:t xml:space="preserve"> </w:t>
      </w:r>
      <w:proofErr w:type="spellStart"/>
      <w:r w:rsidR="00304FAC">
        <w:t>cơ</w:t>
      </w:r>
      <w:proofErr w:type="spellEnd"/>
      <w:r w:rsidR="00304FAC">
        <w:t xml:space="preserve"> </w:t>
      </w:r>
      <w:proofErr w:type="spellStart"/>
      <w:r w:rsidR="00304FAC">
        <w:t>chế</w:t>
      </w:r>
      <w:proofErr w:type="spellEnd"/>
      <w:r w:rsidR="00304FAC">
        <w:t xml:space="preserve"> </w:t>
      </w:r>
      <w:proofErr w:type="spellStart"/>
      <w:r w:rsidR="00304FAC">
        <w:t>kiểm</w:t>
      </w:r>
      <w:proofErr w:type="spellEnd"/>
      <w:r w:rsidR="00304FAC">
        <w:t xml:space="preserve"> </w:t>
      </w:r>
      <w:proofErr w:type="spellStart"/>
      <w:r w:rsidR="00304FAC">
        <w:t>soát</w:t>
      </w:r>
      <w:proofErr w:type="spellEnd"/>
      <w:r w:rsidR="00304FAC">
        <w:t xml:space="preserve"> </w:t>
      </w:r>
      <w:proofErr w:type="spellStart"/>
      <w:r w:rsidR="00304FAC">
        <w:t>truy</w:t>
      </w:r>
      <w:proofErr w:type="spellEnd"/>
      <w:r w:rsidR="00304FAC">
        <w:t xml:space="preserve"> </w:t>
      </w:r>
      <w:proofErr w:type="spellStart"/>
      <w:r w:rsidR="00304FAC">
        <w:t>cập</w:t>
      </w:r>
      <w:proofErr w:type="spellEnd"/>
      <w:r w:rsidR="00304FAC">
        <w:t xml:space="preserve"> </w:t>
      </w:r>
      <w:proofErr w:type="spellStart"/>
      <w:r w:rsidR="00304FAC">
        <w:t>linh</w:t>
      </w:r>
      <w:proofErr w:type="spellEnd"/>
      <w:r w:rsidR="00304FAC">
        <w:t xml:space="preserve"> </w:t>
      </w:r>
      <w:proofErr w:type="spellStart"/>
      <w:r w:rsidR="00304FAC">
        <w:t>hoạt</w:t>
      </w:r>
      <w:proofErr w:type="spellEnd"/>
      <w:r w:rsidR="00304FAC">
        <w:t xml:space="preserve"> </w:t>
      </w:r>
      <w:proofErr w:type="spellStart"/>
      <w:r w:rsidR="00304FAC">
        <w:t>cho</w:t>
      </w:r>
      <w:proofErr w:type="spellEnd"/>
      <w:r w:rsidR="00304FAC">
        <w:t xml:space="preserve"> </w:t>
      </w:r>
      <w:proofErr w:type="spellStart"/>
      <w:r w:rsidR="00304FAC">
        <w:t>phép</w:t>
      </w:r>
      <w:proofErr w:type="spellEnd"/>
      <w:r w:rsidR="00304FAC">
        <w:t xml:space="preserve"> </w:t>
      </w:r>
      <w:proofErr w:type="spellStart"/>
      <w:r w:rsidR="00304FAC">
        <w:t>thực</w:t>
      </w:r>
      <w:proofErr w:type="spellEnd"/>
      <w:r w:rsidR="00304FAC">
        <w:t xml:space="preserve"> </w:t>
      </w:r>
      <w:proofErr w:type="spellStart"/>
      <w:r w:rsidR="00304FAC">
        <w:t>hiện</w:t>
      </w:r>
      <w:proofErr w:type="spellEnd"/>
      <w:r w:rsidR="00304FAC">
        <w:t xml:space="preserve"> </w:t>
      </w:r>
      <w:proofErr w:type="spellStart"/>
      <w:r w:rsidR="00304FAC">
        <w:t>các</w:t>
      </w:r>
      <w:proofErr w:type="spellEnd"/>
      <w:r w:rsidR="00304FAC">
        <w:t xml:space="preserve"> </w:t>
      </w:r>
      <w:proofErr w:type="spellStart"/>
      <w:r w:rsidR="00304FAC">
        <w:t>chính</w:t>
      </w:r>
      <w:proofErr w:type="spellEnd"/>
      <w:r w:rsidR="00304FAC">
        <w:t xml:space="preserve"> </w:t>
      </w:r>
      <w:proofErr w:type="spellStart"/>
      <w:r w:rsidR="00304FAC">
        <w:t>sách</w:t>
      </w:r>
      <w:proofErr w:type="spellEnd"/>
      <w:r w:rsidR="00304FAC">
        <w:t xml:space="preserve"> </w:t>
      </w:r>
      <w:proofErr w:type="spellStart"/>
      <w:r w:rsidR="00304FAC">
        <w:t>kiểm</w:t>
      </w:r>
      <w:proofErr w:type="spellEnd"/>
      <w:r w:rsidR="00304FAC">
        <w:t xml:space="preserve"> </w:t>
      </w:r>
      <w:proofErr w:type="spellStart"/>
      <w:r w:rsidR="00304FAC">
        <w:t>soát</w:t>
      </w:r>
      <w:proofErr w:type="spellEnd"/>
      <w:r w:rsidR="00304FAC">
        <w:t xml:space="preserve"> </w:t>
      </w:r>
      <w:proofErr w:type="spellStart"/>
      <w:r w:rsidR="00304FAC">
        <w:t>truy</w:t>
      </w:r>
      <w:proofErr w:type="spellEnd"/>
      <w:r w:rsidR="00304FAC">
        <w:t xml:space="preserve"> </w:t>
      </w:r>
      <w:proofErr w:type="spellStart"/>
      <w:r w:rsidR="00304FAC">
        <w:t>cập</w:t>
      </w:r>
      <w:proofErr w:type="spellEnd"/>
      <w:r w:rsidR="00304FAC">
        <w:t xml:space="preserve"> chi </w:t>
      </w:r>
      <w:proofErr w:type="spellStart"/>
      <w:r w:rsidR="00304FAC">
        <w:t>tiết</w:t>
      </w:r>
      <w:proofErr w:type="spellEnd"/>
      <w:r w:rsidR="00304FAC">
        <w:t xml:space="preserve"> </w:t>
      </w:r>
      <w:proofErr w:type="spellStart"/>
      <w:r w:rsidR="00304FAC">
        <w:t>dựa</w:t>
      </w:r>
      <w:proofErr w:type="spellEnd"/>
      <w:r w:rsidR="00304FAC">
        <w:t xml:space="preserve"> </w:t>
      </w:r>
      <w:proofErr w:type="spellStart"/>
      <w:r w:rsidR="00304FAC">
        <w:t>trên</w:t>
      </w:r>
      <w:proofErr w:type="spellEnd"/>
      <w:r w:rsidR="00304FAC">
        <w:t xml:space="preserve"> </w:t>
      </w:r>
      <w:proofErr w:type="spellStart"/>
      <w:r w:rsidR="00304FAC">
        <w:t>nhiều</w:t>
      </w:r>
      <w:proofErr w:type="spellEnd"/>
      <w:r w:rsidR="00304FAC">
        <w:t xml:space="preserve"> </w:t>
      </w:r>
      <w:proofErr w:type="spellStart"/>
      <w:r w:rsidR="00304FAC">
        <w:t>thuộc</w:t>
      </w:r>
      <w:proofErr w:type="spellEnd"/>
      <w:r w:rsidR="00304FAC">
        <w:t xml:space="preserve"> </w:t>
      </w:r>
      <w:proofErr w:type="spellStart"/>
      <w:r w:rsidR="00304FAC">
        <w:t>tính</w:t>
      </w:r>
      <w:proofErr w:type="spellEnd"/>
      <w:r w:rsidR="00304FAC">
        <w:t xml:space="preserve">. </w:t>
      </w:r>
      <w:proofErr w:type="spellStart"/>
      <w:r w:rsidR="00304FAC">
        <w:t>Cuối</w:t>
      </w:r>
      <w:proofErr w:type="spellEnd"/>
      <w:r w:rsidR="00304FAC">
        <w:t xml:space="preserve"> </w:t>
      </w:r>
      <w:proofErr w:type="spellStart"/>
      <w:r w:rsidR="00304FAC">
        <w:t>cùng</w:t>
      </w:r>
      <w:proofErr w:type="spellEnd"/>
      <w:r w:rsidR="00304FAC">
        <w:t xml:space="preserve">, </w:t>
      </w:r>
      <w:proofErr w:type="spellStart"/>
      <w:r w:rsidR="00304FAC">
        <w:t>nó</w:t>
      </w:r>
      <w:proofErr w:type="spellEnd"/>
      <w:r w:rsidR="00304FAC">
        <w:t xml:space="preserve"> </w:t>
      </w:r>
      <w:proofErr w:type="spellStart"/>
      <w:r w:rsidR="00304FAC">
        <w:t>được</w:t>
      </w:r>
      <w:proofErr w:type="spellEnd"/>
      <w:r w:rsidR="00304FAC">
        <w:t xml:space="preserve"> </w:t>
      </w:r>
      <w:proofErr w:type="spellStart"/>
      <w:r w:rsidR="00304FAC">
        <w:t>thiết</w:t>
      </w:r>
      <w:proofErr w:type="spellEnd"/>
      <w:r w:rsidR="00304FAC">
        <w:t xml:space="preserve"> </w:t>
      </w:r>
      <w:proofErr w:type="spellStart"/>
      <w:r w:rsidR="00304FAC">
        <w:t>kế</w:t>
      </w:r>
      <w:proofErr w:type="spellEnd"/>
      <w:r w:rsidR="00304FAC">
        <w:t xml:space="preserve"> </w:t>
      </w:r>
      <w:proofErr w:type="spellStart"/>
      <w:r w:rsidR="00304FAC">
        <w:t>để</w:t>
      </w:r>
      <w:proofErr w:type="spellEnd"/>
      <w:r w:rsidR="00304FAC">
        <w:t xml:space="preserve"> </w:t>
      </w:r>
      <w:proofErr w:type="spellStart"/>
      <w:r w:rsidR="00304FAC">
        <w:t>đảm</w:t>
      </w:r>
      <w:proofErr w:type="spellEnd"/>
      <w:r w:rsidR="00304FAC">
        <w:t xml:space="preserve"> </w:t>
      </w:r>
      <w:proofErr w:type="spellStart"/>
      <w:r w:rsidR="00304FAC">
        <w:t>bảo</w:t>
      </w:r>
      <w:proofErr w:type="spellEnd"/>
      <w:r w:rsidR="00304FAC">
        <w:t xml:space="preserve"> an </w:t>
      </w:r>
      <w:proofErr w:type="spellStart"/>
      <w:r w:rsidR="00304FAC">
        <w:t>toàn</w:t>
      </w:r>
      <w:proofErr w:type="spellEnd"/>
      <w:r w:rsidR="00304FAC">
        <w:t xml:space="preserve"> </w:t>
      </w:r>
      <w:proofErr w:type="spellStart"/>
      <w:r w:rsidR="00304FAC">
        <w:t>trước</w:t>
      </w:r>
      <w:proofErr w:type="spellEnd"/>
      <w:r w:rsidR="00304FAC">
        <w:t xml:space="preserve"> </w:t>
      </w:r>
      <w:proofErr w:type="spellStart"/>
      <w:r w:rsidR="00304FAC">
        <w:t>một</w:t>
      </w:r>
      <w:proofErr w:type="spellEnd"/>
      <w:r w:rsidR="00304FAC">
        <w:t xml:space="preserve"> </w:t>
      </w:r>
      <w:proofErr w:type="spellStart"/>
      <w:r w:rsidR="00304FAC">
        <w:t>loạt</w:t>
      </w:r>
      <w:proofErr w:type="spellEnd"/>
      <w:r w:rsidR="00304FAC">
        <w:t xml:space="preserve"> </w:t>
      </w:r>
      <w:proofErr w:type="spellStart"/>
      <w:r w:rsidR="00304FAC">
        <w:t>các</w:t>
      </w:r>
      <w:proofErr w:type="spellEnd"/>
      <w:r w:rsidR="00304FAC">
        <w:t xml:space="preserve"> </w:t>
      </w:r>
      <w:proofErr w:type="spellStart"/>
      <w:r w:rsidR="00304FAC">
        <w:t>cuộc</w:t>
      </w:r>
      <w:proofErr w:type="spellEnd"/>
      <w:r w:rsidR="00304FAC">
        <w:t xml:space="preserve"> </w:t>
      </w:r>
      <w:proofErr w:type="spellStart"/>
      <w:r w:rsidR="00304FAC">
        <w:t>tấn</w:t>
      </w:r>
      <w:proofErr w:type="spellEnd"/>
      <w:r w:rsidR="00304FAC">
        <w:t xml:space="preserve"> </w:t>
      </w:r>
      <w:proofErr w:type="spellStart"/>
      <w:r w:rsidR="00304FAC">
        <w:t>công</w:t>
      </w:r>
      <w:proofErr w:type="spellEnd"/>
      <w:r w:rsidR="00304FAC">
        <w:t xml:space="preserve">, bao </w:t>
      </w:r>
      <w:proofErr w:type="spellStart"/>
      <w:r w:rsidR="00304FAC">
        <w:t>gồm</w:t>
      </w:r>
      <w:proofErr w:type="spellEnd"/>
      <w:r w:rsidR="00304FAC">
        <w:t xml:space="preserve"> </w:t>
      </w:r>
      <w:proofErr w:type="spellStart"/>
      <w:r w:rsidR="00304FAC">
        <w:t>cả</w:t>
      </w:r>
      <w:proofErr w:type="spellEnd"/>
      <w:r w:rsidR="00304FAC">
        <w:t xml:space="preserve"> </w:t>
      </w:r>
      <w:proofErr w:type="spellStart"/>
      <w:r w:rsidR="00304FAC">
        <w:t>các</w:t>
      </w:r>
      <w:proofErr w:type="spellEnd"/>
      <w:r w:rsidR="00304FAC">
        <w:t xml:space="preserve"> </w:t>
      </w:r>
      <w:proofErr w:type="spellStart"/>
      <w:r w:rsidR="00304FAC">
        <w:t>cuộc</w:t>
      </w:r>
      <w:proofErr w:type="spellEnd"/>
      <w:r w:rsidR="00304FAC">
        <w:t xml:space="preserve"> </w:t>
      </w:r>
      <w:proofErr w:type="spellStart"/>
      <w:r w:rsidR="00304FAC">
        <w:t>tấn</w:t>
      </w:r>
      <w:proofErr w:type="spellEnd"/>
      <w:r w:rsidR="00304FAC">
        <w:t xml:space="preserve"> </w:t>
      </w:r>
      <w:proofErr w:type="spellStart"/>
      <w:r w:rsidR="00304FAC">
        <w:t>công</w:t>
      </w:r>
      <w:proofErr w:type="spellEnd"/>
      <w:r w:rsidR="00304FAC">
        <w:t xml:space="preserve"> </w:t>
      </w:r>
      <w:proofErr w:type="spellStart"/>
      <w:r w:rsidR="00304FAC">
        <w:t>thông</w:t>
      </w:r>
      <w:proofErr w:type="spellEnd"/>
      <w:r w:rsidR="00304FAC">
        <w:t xml:space="preserve"> </w:t>
      </w:r>
      <w:proofErr w:type="spellStart"/>
      <w:r w:rsidR="00304FAC">
        <w:t>đồng</w:t>
      </w:r>
      <w:proofErr w:type="spellEnd"/>
      <w:r w:rsidR="00304FAC">
        <w:t>.</w:t>
      </w:r>
    </w:p>
    <w:p w14:paraId="750FE779" w14:textId="77777777" w:rsidR="00E82C12" w:rsidRDefault="00304FAC" w:rsidP="00C533B1">
      <w:pPr>
        <w:spacing w:after="0"/>
        <w:ind w:firstLine="720"/>
      </w:pPr>
      <w:proofErr w:type="spellStart"/>
      <w:r>
        <w:t>Nhìn</w:t>
      </w:r>
      <w:proofErr w:type="spellEnd"/>
      <w:r>
        <w:t xml:space="preserve"> </w:t>
      </w:r>
      <w:proofErr w:type="spellStart"/>
      <w:r>
        <w:t>chung</w:t>
      </w:r>
      <w:proofErr w:type="spellEnd"/>
      <w:r>
        <w:t xml:space="preserve">, FAME </w:t>
      </w:r>
      <w:proofErr w:type="spellStart"/>
      <w:r>
        <w:t>là</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mã</w:t>
      </w:r>
      <w:proofErr w:type="spellEnd"/>
      <w:r>
        <w:t xml:space="preserve"> </w:t>
      </w:r>
      <w:proofErr w:type="spellStart"/>
      <w:r>
        <w:t>hóa</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nó</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bao </w:t>
      </w:r>
      <w:proofErr w:type="spellStart"/>
      <w:r>
        <w:t>gồm</w:t>
      </w:r>
      <w:proofErr w:type="spellEnd"/>
      <w:r>
        <w:t xml:space="preserve"> </w:t>
      </w:r>
      <w:proofErr w:type="spellStart"/>
      <w:r>
        <w:t>nhắn</w:t>
      </w:r>
      <w:proofErr w:type="spellEnd"/>
      <w:r>
        <w:t xml:space="preserve"> tin </w:t>
      </w:r>
      <w:proofErr w:type="gramStart"/>
      <w:r>
        <w:t>an</w:t>
      </w:r>
      <w:proofErr w:type="gramEnd"/>
      <w:r>
        <w:t xml:space="preserve"> </w:t>
      </w:r>
      <w:proofErr w:type="spellStart"/>
      <w:r>
        <w:t>toàn</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chia </w:t>
      </w:r>
      <w:proofErr w:type="spellStart"/>
      <w:r>
        <w:t>sẻ</w:t>
      </w:r>
      <w:proofErr w:type="spellEnd"/>
      <w:r>
        <w:t xml:space="preserve"> </w:t>
      </w:r>
      <w:proofErr w:type="spellStart"/>
      <w:r>
        <w:t>dữ</w:t>
      </w:r>
      <w:proofErr w:type="spellEnd"/>
      <w:r>
        <w:t xml:space="preserve"> </w:t>
      </w:r>
      <w:proofErr w:type="spellStart"/>
      <w:r>
        <w:t>liệu</w:t>
      </w:r>
      <w:proofErr w:type="spellEnd"/>
      <w:r>
        <w:t>.</w:t>
      </w:r>
    </w:p>
    <w:p w14:paraId="66C5A573" w14:textId="6EACC509" w:rsidR="00AF2A0C" w:rsidRPr="00AF2A0C" w:rsidRDefault="00AF2A0C" w:rsidP="00C533B1">
      <w:pPr>
        <w:spacing w:after="0"/>
        <w:ind w:firstLine="720"/>
      </w:pPr>
      <w:r>
        <w:br w:type="page"/>
      </w:r>
    </w:p>
    <w:p w14:paraId="68FCE673" w14:textId="1DF58065" w:rsidR="00E82C12" w:rsidRDefault="00E82C12" w:rsidP="00FB4AF7">
      <w:pPr>
        <w:pStyle w:val="Heading3"/>
      </w:pPr>
      <w:bookmarkStart w:id="78" w:name="_Toc169702069"/>
      <w:bookmarkStart w:id="79" w:name="_Toc561001360"/>
      <w:bookmarkStart w:id="80" w:name="_Toc169731652"/>
      <w:r>
        <w:lastRenderedPageBreak/>
        <w:t>2.</w:t>
      </w:r>
      <w:r w:rsidR="007B58AE">
        <w:t>2</w:t>
      </w:r>
      <w:r>
        <w:t xml:space="preserve">.3. Minh </w:t>
      </w:r>
      <w:proofErr w:type="spellStart"/>
      <w:r>
        <w:t>hoạ</w:t>
      </w:r>
      <w:proofErr w:type="spellEnd"/>
      <w:r>
        <w:t xml:space="preserve"> </w:t>
      </w:r>
      <w:proofErr w:type="spellStart"/>
      <w:r>
        <w:t>thuật</w:t>
      </w:r>
      <w:proofErr w:type="spellEnd"/>
      <w:r>
        <w:t xml:space="preserve"> </w:t>
      </w:r>
      <w:proofErr w:type="spellStart"/>
      <w:r>
        <w:t>toán</w:t>
      </w:r>
      <w:bookmarkEnd w:id="78"/>
      <w:bookmarkEnd w:id="79"/>
      <w:bookmarkEnd w:id="80"/>
      <w:proofErr w:type="spellEnd"/>
    </w:p>
    <w:p w14:paraId="25F0FCEF" w14:textId="5F99C9BC" w:rsidR="751705B4" w:rsidRPr="007643B7" w:rsidRDefault="5DAEE869" w:rsidP="00B62297">
      <w:pPr>
        <w:pStyle w:val="Heading4"/>
        <w:rPr>
          <w:rFonts w:eastAsia="Times New Roman" w:cs="Times New Roman"/>
          <w:sz w:val="28"/>
          <w:szCs w:val="28"/>
          <w:lang w:val="en-US"/>
        </w:rPr>
      </w:pPr>
      <w:r w:rsidRPr="395A81D6">
        <w:t>2</w:t>
      </w:r>
      <w:r w:rsidR="706E24D4" w:rsidRPr="395A81D6">
        <w:t>.</w:t>
      </w:r>
      <w:r w:rsidR="007B58AE" w:rsidRPr="395A81D6">
        <w:t>2</w:t>
      </w:r>
      <w:r w:rsidR="706E24D4" w:rsidRPr="395A81D6">
        <w:t>.</w:t>
      </w:r>
      <w:r w:rsidR="00E82C12" w:rsidRPr="395A81D6">
        <w:t>3.1</w:t>
      </w:r>
      <w:r w:rsidR="706E24D4" w:rsidRPr="395A81D6">
        <w:t xml:space="preserve">. </w:t>
      </w:r>
      <w:r w:rsidR="541CCE5B" w:rsidRPr="395A81D6">
        <w:t>T</w:t>
      </w:r>
      <w:r w:rsidR="706E24D4" w:rsidRPr="395A81D6">
        <w:t>hiết lập</w:t>
      </w:r>
    </w:p>
    <w:p w14:paraId="61D937EB" w14:textId="6F8D7AA8" w:rsidR="751705B4" w:rsidRPr="00676DEA" w:rsidRDefault="3041505E" w:rsidP="2B54B437">
      <w:pPr>
        <w:ind w:left="720"/>
        <w:rPr>
          <w:rFonts w:eastAsia="Times New Roman" w:cs="Times New Roman"/>
          <w:sz w:val="28"/>
          <w:szCs w:val="28"/>
          <w:lang w:val="vi-VN"/>
        </w:rPr>
      </w:pPr>
      <w:r w:rsidRPr="00676DEA">
        <w:rPr>
          <w:rFonts w:eastAsia="Times New Roman" w:cs="Times New Roman"/>
          <w:sz w:val="28"/>
          <w:szCs w:val="28"/>
          <w:lang w:val="vi-VN"/>
        </w:rPr>
        <w:t xml:space="preserve">Ở bước này, </w:t>
      </w:r>
      <w:r w:rsidR="00BE7095" w:rsidRPr="005B0EF3">
        <w:rPr>
          <w:rFonts w:eastAsia="Times New Roman" w:cs="Times New Roman"/>
          <w:sz w:val="28"/>
          <w:szCs w:val="28"/>
          <w:lang w:val="vi-VN"/>
        </w:rPr>
        <w:t xml:space="preserve">ta </w:t>
      </w:r>
      <w:r w:rsidRPr="00676DEA">
        <w:rPr>
          <w:rFonts w:eastAsia="Times New Roman" w:cs="Times New Roman"/>
          <w:sz w:val="28"/>
          <w:szCs w:val="28"/>
          <w:lang w:val="vi-VN"/>
        </w:rPr>
        <w:t xml:space="preserve">sẽ tạo ra 2 khóa là Master Key </w:t>
      </w:r>
      <w:r w:rsidR="3C3F3793" w:rsidRPr="00676DEA">
        <w:rPr>
          <w:rFonts w:eastAsia="Times New Roman" w:cs="Times New Roman"/>
          <w:sz w:val="28"/>
          <w:szCs w:val="28"/>
          <w:lang w:val="vi-VN"/>
        </w:rPr>
        <w:t xml:space="preserve">(MK) </w:t>
      </w:r>
      <w:r w:rsidRPr="00676DEA">
        <w:rPr>
          <w:rFonts w:eastAsia="Times New Roman" w:cs="Times New Roman"/>
          <w:sz w:val="28"/>
          <w:szCs w:val="28"/>
          <w:lang w:val="vi-VN"/>
        </w:rPr>
        <w:t>và Public Key</w:t>
      </w:r>
      <w:r w:rsidR="2C6CB665" w:rsidRPr="00676DEA">
        <w:rPr>
          <w:rFonts w:eastAsia="Times New Roman" w:cs="Times New Roman"/>
          <w:sz w:val="28"/>
          <w:szCs w:val="28"/>
          <w:lang w:val="vi-VN"/>
        </w:rPr>
        <w:t xml:space="preserve"> (PK)</w:t>
      </w:r>
      <w:r w:rsidRPr="00676DEA">
        <w:rPr>
          <w:rFonts w:eastAsia="Times New Roman" w:cs="Times New Roman"/>
          <w:sz w:val="28"/>
          <w:szCs w:val="28"/>
          <w:lang w:val="vi-VN"/>
        </w:rPr>
        <w:t>.</w:t>
      </w:r>
    </w:p>
    <w:p w14:paraId="66D67464" w14:textId="77777777" w:rsidR="009E47FC" w:rsidRDefault="42B406C1" w:rsidP="009E47FC">
      <w:pPr>
        <w:keepNext/>
      </w:pPr>
      <w:r>
        <w:rPr>
          <w:noProof/>
        </w:rPr>
        <w:drawing>
          <wp:inline distT="0" distB="0" distL="0" distR="0" wp14:anchorId="23071D88" wp14:editId="648B4F09">
            <wp:extent cx="5762626" cy="1657350"/>
            <wp:effectExtent l="0" t="0" r="0" b="0"/>
            <wp:docPr id="883775157" name="Picture 88377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2626" cy="1657350"/>
                    </a:xfrm>
                    <a:prstGeom prst="rect">
                      <a:avLst/>
                    </a:prstGeom>
                  </pic:spPr>
                </pic:pic>
              </a:graphicData>
            </a:graphic>
          </wp:inline>
        </w:drawing>
      </w:r>
    </w:p>
    <w:p w14:paraId="1C3B16F7" w14:textId="18666653" w:rsidR="00AF2A0C" w:rsidRDefault="00373EF5" w:rsidP="009E47FC">
      <w:pPr>
        <w:pStyle w:val="Caption"/>
        <w:jc w:val="center"/>
      </w:pPr>
      <w:bookmarkStart w:id="81" w:name="_Toc169728742"/>
      <w:bookmarkStart w:id="82" w:name="_Toc169730235"/>
      <w:bookmarkStart w:id="83" w:name="_Toc169732171"/>
      <w:proofErr w:type="spellStart"/>
      <w:r>
        <w:t>Hình</w:t>
      </w:r>
      <w:proofErr w:type="spellEnd"/>
      <w:r w:rsidR="009E47FC">
        <w:t xml:space="preserve"> </w:t>
      </w:r>
      <w:r w:rsidR="009E47FC">
        <w:fldChar w:fldCharType="begin"/>
      </w:r>
      <w:r w:rsidR="009E47FC">
        <w:instrText xml:space="preserve"> SEQ Figure \* ARABIC </w:instrText>
      </w:r>
      <w:r w:rsidR="009E47FC">
        <w:fldChar w:fldCharType="separate"/>
      </w:r>
      <w:r w:rsidR="009D43F6">
        <w:rPr>
          <w:noProof/>
        </w:rPr>
        <w:t>6</w:t>
      </w:r>
      <w:r w:rsidR="009E47FC">
        <w:fldChar w:fldCharType="end"/>
      </w:r>
      <w:r w:rsidR="009E47FC">
        <w:rPr>
          <w:lang w:val="vi-VN"/>
        </w:rPr>
        <w:t>: Tạo Master Key và Public Key</w:t>
      </w:r>
      <w:bookmarkEnd w:id="81"/>
      <w:bookmarkEnd w:id="82"/>
      <w:bookmarkEnd w:id="83"/>
    </w:p>
    <w:p w14:paraId="6FA4DD5D" w14:textId="77777777" w:rsidR="00E82C12" w:rsidRDefault="00E82C12" w:rsidP="00AF2A0C"/>
    <w:p w14:paraId="59049E52" w14:textId="29DD1FF8" w:rsidR="007F577B" w:rsidRPr="007643B7" w:rsidRDefault="5E10F39E" w:rsidP="00B62297">
      <w:pPr>
        <w:pStyle w:val="Heading4"/>
        <w:rPr>
          <w:rStyle w:val="Heading3Char"/>
          <w:sz w:val="28"/>
          <w:lang w:val="en-US"/>
        </w:rPr>
      </w:pPr>
      <w:r>
        <w:t>2</w:t>
      </w:r>
      <w:r w:rsidR="18182CA7">
        <w:t>.</w:t>
      </w:r>
      <w:r w:rsidR="007B58AE">
        <w:t>2</w:t>
      </w:r>
      <w:r w:rsidR="18182CA7">
        <w:t>.</w:t>
      </w:r>
      <w:r w:rsidR="00E82C12">
        <w:t>3.2</w:t>
      </w:r>
      <w:r w:rsidR="18182CA7">
        <w:t>. Tạo Secret Key</w:t>
      </w:r>
    </w:p>
    <w:p w14:paraId="3F238EF1" w14:textId="213AA055" w:rsidR="66830C06" w:rsidRDefault="18182CA7" w:rsidP="7614E4A3">
      <w:pPr>
        <w:rPr>
          <w:rFonts w:eastAsia="Times New Roman" w:cs="Times New Roman"/>
          <w:sz w:val="28"/>
          <w:szCs w:val="28"/>
        </w:rPr>
      </w:pPr>
      <w:r>
        <w:tab/>
      </w:r>
      <w:proofErr w:type="spellStart"/>
      <w:r w:rsidR="733D27FF" w:rsidRPr="50AE0C55">
        <w:rPr>
          <w:rFonts w:eastAsia="Times New Roman" w:cs="Times New Roman"/>
          <w:sz w:val="28"/>
          <w:szCs w:val="28"/>
        </w:rPr>
        <w:t>Dựa</w:t>
      </w:r>
      <w:proofErr w:type="spellEnd"/>
      <w:r w:rsidR="733D27FF" w:rsidRPr="50AE0C55">
        <w:rPr>
          <w:rFonts w:eastAsia="Times New Roman" w:cs="Times New Roman"/>
          <w:sz w:val="28"/>
          <w:szCs w:val="28"/>
        </w:rPr>
        <w:t xml:space="preserve"> </w:t>
      </w:r>
      <w:proofErr w:type="spellStart"/>
      <w:r w:rsidR="733D27FF" w:rsidRPr="50AE0C55">
        <w:rPr>
          <w:rFonts w:eastAsia="Times New Roman" w:cs="Times New Roman"/>
          <w:sz w:val="28"/>
          <w:szCs w:val="28"/>
        </w:rPr>
        <w:t>vào</w:t>
      </w:r>
      <w:proofErr w:type="spellEnd"/>
      <w:r w:rsidR="733D27FF" w:rsidRPr="50AE0C55">
        <w:rPr>
          <w:rFonts w:eastAsia="Times New Roman" w:cs="Times New Roman"/>
          <w:sz w:val="28"/>
          <w:szCs w:val="28"/>
        </w:rPr>
        <w:t xml:space="preserve"> Master Key (MK)</w:t>
      </w:r>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đã</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tạo</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được</w:t>
      </w:r>
      <w:proofErr w:type="spellEnd"/>
      <w:r w:rsidR="1807DBEB" w:rsidRPr="50AE0C55">
        <w:rPr>
          <w:rFonts w:eastAsia="Times New Roman" w:cs="Times New Roman"/>
          <w:sz w:val="28"/>
          <w:szCs w:val="28"/>
        </w:rPr>
        <w:t xml:space="preserve"> ở </w:t>
      </w:r>
      <w:proofErr w:type="spellStart"/>
      <w:r w:rsidR="1807DBEB" w:rsidRPr="50AE0C55">
        <w:rPr>
          <w:rFonts w:eastAsia="Times New Roman" w:cs="Times New Roman"/>
          <w:sz w:val="28"/>
          <w:szCs w:val="28"/>
        </w:rPr>
        <w:t>bước</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trên</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cùng</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với</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các</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tập</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thuộc</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tính</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của</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người</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dùng</w:t>
      </w:r>
      <w:proofErr w:type="spellEnd"/>
      <w:r w:rsidR="1807DBEB" w:rsidRPr="50AE0C55">
        <w:rPr>
          <w:rFonts w:eastAsia="Times New Roman" w:cs="Times New Roman"/>
          <w:sz w:val="28"/>
          <w:szCs w:val="28"/>
        </w:rPr>
        <w:t xml:space="preserve"> (DU), </w:t>
      </w:r>
      <w:proofErr w:type="spellStart"/>
      <w:r w:rsidR="1807DBEB" w:rsidRPr="50AE0C55">
        <w:rPr>
          <w:rFonts w:eastAsia="Times New Roman" w:cs="Times New Roman"/>
          <w:sz w:val="28"/>
          <w:szCs w:val="28"/>
        </w:rPr>
        <w:t>sẽ</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tạo</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ra</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khóa</w:t>
      </w:r>
      <w:proofErr w:type="spellEnd"/>
      <w:r w:rsidR="1807DBEB" w:rsidRPr="50AE0C55">
        <w:rPr>
          <w:rFonts w:eastAsia="Times New Roman" w:cs="Times New Roman"/>
          <w:sz w:val="28"/>
          <w:szCs w:val="28"/>
        </w:rPr>
        <w:t xml:space="preserve"> </w:t>
      </w:r>
      <w:proofErr w:type="spellStart"/>
      <w:r w:rsidR="1807DBEB" w:rsidRPr="50AE0C55">
        <w:rPr>
          <w:rFonts w:eastAsia="Times New Roman" w:cs="Times New Roman"/>
          <w:sz w:val="28"/>
          <w:szCs w:val="28"/>
        </w:rPr>
        <w:t>b</w:t>
      </w:r>
      <w:r w:rsidR="0997632B" w:rsidRPr="50AE0C55">
        <w:rPr>
          <w:rFonts w:eastAsia="Times New Roman" w:cs="Times New Roman"/>
          <w:sz w:val="28"/>
          <w:szCs w:val="28"/>
        </w:rPr>
        <w:t>í</w:t>
      </w:r>
      <w:proofErr w:type="spellEnd"/>
      <w:r w:rsidR="0997632B" w:rsidRPr="50AE0C55">
        <w:rPr>
          <w:rFonts w:eastAsia="Times New Roman" w:cs="Times New Roman"/>
          <w:sz w:val="28"/>
          <w:szCs w:val="28"/>
        </w:rPr>
        <w:t xml:space="preserve"> </w:t>
      </w:r>
      <w:proofErr w:type="spellStart"/>
      <w:r w:rsidR="0997632B" w:rsidRPr="50AE0C55">
        <w:rPr>
          <w:rFonts w:eastAsia="Times New Roman" w:cs="Times New Roman"/>
          <w:sz w:val="28"/>
          <w:szCs w:val="28"/>
        </w:rPr>
        <w:t>mật</w:t>
      </w:r>
      <w:proofErr w:type="spellEnd"/>
      <w:r w:rsidR="0997632B" w:rsidRPr="50AE0C55">
        <w:rPr>
          <w:rFonts w:eastAsia="Times New Roman" w:cs="Times New Roman"/>
          <w:sz w:val="28"/>
          <w:szCs w:val="28"/>
        </w:rPr>
        <w:t xml:space="preserve"> Secret Key (SK) </w:t>
      </w:r>
      <w:proofErr w:type="spellStart"/>
      <w:r w:rsidR="0997632B" w:rsidRPr="50AE0C55">
        <w:rPr>
          <w:rFonts w:eastAsia="Times New Roman" w:cs="Times New Roman"/>
          <w:sz w:val="28"/>
          <w:szCs w:val="28"/>
        </w:rPr>
        <w:t>của</w:t>
      </w:r>
      <w:proofErr w:type="spellEnd"/>
      <w:r w:rsidR="0997632B" w:rsidRPr="50AE0C55">
        <w:rPr>
          <w:rFonts w:eastAsia="Times New Roman" w:cs="Times New Roman"/>
          <w:sz w:val="28"/>
          <w:szCs w:val="28"/>
        </w:rPr>
        <w:t xml:space="preserve"> </w:t>
      </w:r>
      <w:proofErr w:type="spellStart"/>
      <w:r w:rsidR="0997632B" w:rsidRPr="50AE0C55">
        <w:rPr>
          <w:rFonts w:eastAsia="Times New Roman" w:cs="Times New Roman"/>
          <w:sz w:val="28"/>
          <w:szCs w:val="28"/>
        </w:rPr>
        <w:t>mỗi</w:t>
      </w:r>
      <w:proofErr w:type="spellEnd"/>
      <w:r w:rsidR="0997632B" w:rsidRPr="50AE0C55">
        <w:rPr>
          <w:rFonts w:eastAsia="Times New Roman" w:cs="Times New Roman"/>
          <w:sz w:val="28"/>
          <w:szCs w:val="28"/>
        </w:rPr>
        <w:t xml:space="preserve"> </w:t>
      </w:r>
      <w:proofErr w:type="spellStart"/>
      <w:r w:rsidR="0997632B" w:rsidRPr="50AE0C55">
        <w:rPr>
          <w:rFonts w:eastAsia="Times New Roman" w:cs="Times New Roman"/>
          <w:sz w:val="28"/>
          <w:szCs w:val="28"/>
        </w:rPr>
        <w:t>người</w:t>
      </w:r>
      <w:proofErr w:type="spellEnd"/>
      <w:r w:rsidR="0997632B" w:rsidRPr="50AE0C55">
        <w:rPr>
          <w:rFonts w:eastAsia="Times New Roman" w:cs="Times New Roman"/>
          <w:sz w:val="28"/>
          <w:szCs w:val="28"/>
        </w:rPr>
        <w:t xml:space="preserve"> </w:t>
      </w:r>
      <w:proofErr w:type="spellStart"/>
      <w:r w:rsidR="0997632B" w:rsidRPr="50AE0C55">
        <w:rPr>
          <w:rFonts w:eastAsia="Times New Roman" w:cs="Times New Roman"/>
          <w:sz w:val="28"/>
          <w:szCs w:val="28"/>
        </w:rPr>
        <w:t>dùng</w:t>
      </w:r>
      <w:proofErr w:type="spellEnd"/>
      <w:r w:rsidR="0997632B" w:rsidRPr="50AE0C55">
        <w:rPr>
          <w:rFonts w:eastAsia="Times New Roman" w:cs="Times New Roman"/>
          <w:sz w:val="28"/>
          <w:szCs w:val="28"/>
        </w:rPr>
        <w:t>.</w:t>
      </w:r>
    </w:p>
    <w:p w14:paraId="6BCF7E79" w14:textId="77777777" w:rsidR="009E47FC" w:rsidRDefault="7877BB96" w:rsidP="009E47FC">
      <w:pPr>
        <w:keepNext/>
      </w:pPr>
      <w:r>
        <w:rPr>
          <w:noProof/>
        </w:rPr>
        <w:drawing>
          <wp:inline distT="0" distB="0" distL="0" distR="0" wp14:anchorId="19A3CE5D" wp14:editId="48C5BA5D">
            <wp:extent cx="5762626" cy="1905000"/>
            <wp:effectExtent l="0" t="0" r="0" b="0"/>
            <wp:docPr id="22210858" name="Picture 222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2626" cy="1905000"/>
                    </a:xfrm>
                    <a:prstGeom prst="rect">
                      <a:avLst/>
                    </a:prstGeom>
                  </pic:spPr>
                </pic:pic>
              </a:graphicData>
            </a:graphic>
          </wp:inline>
        </w:drawing>
      </w:r>
    </w:p>
    <w:p w14:paraId="333A9505" w14:textId="01A2112A" w:rsidR="22A07E32" w:rsidRDefault="00373EF5" w:rsidP="009E47FC">
      <w:pPr>
        <w:pStyle w:val="Caption"/>
        <w:jc w:val="center"/>
      </w:pPr>
      <w:bookmarkStart w:id="84" w:name="_Toc169728743"/>
      <w:bookmarkStart w:id="85" w:name="_Toc169730236"/>
      <w:bookmarkStart w:id="86" w:name="_Toc169732172"/>
      <w:proofErr w:type="spellStart"/>
      <w:r>
        <w:t>Hình</w:t>
      </w:r>
      <w:proofErr w:type="spellEnd"/>
      <w:r w:rsidR="009E47FC">
        <w:t xml:space="preserve"> </w:t>
      </w:r>
      <w:r w:rsidR="009E47FC">
        <w:fldChar w:fldCharType="begin"/>
      </w:r>
      <w:r w:rsidR="009E47FC">
        <w:instrText xml:space="preserve"> SEQ Figure \* ARABIC </w:instrText>
      </w:r>
      <w:r w:rsidR="009E47FC">
        <w:fldChar w:fldCharType="separate"/>
      </w:r>
      <w:r w:rsidR="009D43F6">
        <w:rPr>
          <w:noProof/>
        </w:rPr>
        <w:t>7</w:t>
      </w:r>
      <w:r w:rsidR="009E47FC">
        <w:fldChar w:fldCharType="end"/>
      </w:r>
      <w:r w:rsidR="009E47FC">
        <w:rPr>
          <w:lang w:val="vi-VN"/>
        </w:rPr>
        <w:t>: Tạo Secret Key</w:t>
      </w:r>
      <w:bookmarkEnd w:id="84"/>
      <w:bookmarkEnd w:id="85"/>
      <w:bookmarkEnd w:id="86"/>
    </w:p>
    <w:p w14:paraId="3E0C8C1A" w14:textId="77777777" w:rsidR="00AC6A87" w:rsidRDefault="00AC6A87" w:rsidP="22A07E32"/>
    <w:p w14:paraId="63C61F03" w14:textId="242F1FF6" w:rsidR="3B26B04C" w:rsidRPr="007643B7" w:rsidRDefault="40058882" w:rsidP="00B62297">
      <w:pPr>
        <w:pStyle w:val="Heading4"/>
        <w:rPr>
          <w:rFonts w:eastAsia="Times New Roman" w:cs="Times New Roman"/>
          <w:sz w:val="28"/>
          <w:lang w:val="en-US"/>
        </w:rPr>
      </w:pPr>
      <w:r>
        <w:t>2</w:t>
      </w:r>
      <w:r w:rsidR="78C38AF6">
        <w:t>.</w:t>
      </w:r>
      <w:r w:rsidR="007B58AE">
        <w:t>2</w:t>
      </w:r>
      <w:r w:rsidR="78C38AF6">
        <w:t>.3</w:t>
      </w:r>
      <w:r w:rsidR="00E82C12">
        <w:t>.3</w:t>
      </w:r>
      <w:r w:rsidR="78C38AF6">
        <w:t>. Mã hóa</w:t>
      </w:r>
    </w:p>
    <w:p w14:paraId="327929BB" w14:textId="359DE78E" w:rsidR="6D0A5FA7" w:rsidRPr="002E2C57" w:rsidRDefault="6D0A5FA7" w:rsidP="356870D4">
      <w:pPr>
        <w:spacing w:after="0"/>
        <w:ind w:firstLine="720"/>
        <w:rPr>
          <w:rFonts w:eastAsia="Times New Roman" w:cs="Times New Roman"/>
          <w:b/>
          <w:sz w:val="28"/>
          <w:szCs w:val="28"/>
          <w:lang w:val="vi-VN"/>
        </w:rPr>
      </w:pPr>
      <w:r w:rsidRPr="002E2C57">
        <w:rPr>
          <w:rFonts w:eastAsia="Times New Roman" w:cs="Times New Roman"/>
          <w:sz w:val="28"/>
          <w:szCs w:val="28"/>
          <w:lang w:val="vi-VN"/>
        </w:rPr>
        <w:t>Sau khi đã có đầy đủ các thành phần, sẽ bắt đầu tiến hành mã hóa với các tham số đầu vào là: Public Key (PK), Mess</w:t>
      </w:r>
      <w:r w:rsidR="49A0EC6E" w:rsidRPr="002E2C57">
        <w:rPr>
          <w:rFonts w:eastAsia="Times New Roman" w:cs="Times New Roman"/>
          <w:sz w:val="28"/>
          <w:szCs w:val="28"/>
          <w:lang w:val="vi-VN"/>
        </w:rPr>
        <w:t xml:space="preserve">age (M) và Policy (P). </w:t>
      </w:r>
    </w:p>
    <w:p w14:paraId="48757D14" w14:textId="581C209B" w:rsidR="35FE0608" w:rsidRPr="002E2C57" w:rsidRDefault="49A0EC6E" w:rsidP="356870D4">
      <w:pPr>
        <w:spacing w:after="0"/>
        <w:ind w:firstLine="720"/>
        <w:rPr>
          <w:rFonts w:eastAsia="Times New Roman" w:cs="Times New Roman"/>
          <w:sz w:val="28"/>
          <w:szCs w:val="28"/>
          <w:lang w:val="vi-VN"/>
        </w:rPr>
      </w:pPr>
      <w:r w:rsidRPr="002E2C57">
        <w:rPr>
          <w:rFonts w:eastAsia="Times New Roman" w:cs="Times New Roman"/>
          <w:sz w:val="28"/>
          <w:szCs w:val="28"/>
          <w:lang w:val="vi-VN"/>
        </w:rPr>
        <w:t xml:space="preserve">Trong đó: </w:t>
      </w:r>
      <w:r w:rsidRPr="002E2C57">
        <w:rPr>
          <w:lang w:val="vi-VN"/>
        </w:rPr>
        <w:tab/>
      </w:r>
    </w:p>
    <w:p w14:paraId="2EB54977" w14:textId="458DF355" w:rsidR="638553A6" w:rsidRPr="002E2C57" w:rsidRDefault="00A2678A" w:rsidP="00A2678A">
      <w:pPr>
        <w:spacing w:after="0"/>
        <w:ind w:firstLine="720"/>
        <w:rPr>
          <w:rFonts w:eastAsia="Times New Roman" w:cs="Times New Roman"/>
          <w:sz w:val="28"/>
          <w:szCs w:val="28"/>
          <w:lang w:val="vi-VN"/>
        </w:rPr>
      </w:pPr>
      <w:r w:rsidRPr="002E2C57">
        <w:rPr>
          <w:rFonts w:eastAsia="Times New Roman" w:cs="Times New Roman"/>
          <w:b/>
          <w:sz w:val="28"/>
          <w:szCs w:val="28"/>
          <w:lang w:val="vi-VN"/>
        </w:rPr>
        <w:t xml:space="preserve">- </w:t>
      </w:r>
      <w:r w:rsidR="243D74DE" w:rsidRPr="002E2C57">
        <w:rPr>
          <w:rFonts w:eastAsia="Times New Roman" w:cs="Times New Roman"/>
          <w:b/>
          <w:sz w:val="28"/>
          <w:szCs w:val="28"/>
          <w:lang w:val="vi-VN"/>
        </w:rPr>
        <w:t>Public Key (PK):</w:t>
      </w:r>
      <w:r w:rsidRPr="002E2C57">
        <w:rPr>
          <w:lang w:val="vi-VN"/>
        </w:rPr>
        <w:t xml:space="preserve"> </w:t>
      </w:r>
      <w:r w:rsidR="243D74DE" w:rsidRPr="002E2C57">
        <w:rPr>
          <w:rFonts w:eastAsia="Times New Roman" w:cs="Times New Roman"/>
          <w:sz w:val="28"/>
          <w:szCs w:val="28"/>
          <w:lang w:val="vi-VN"/>
        </w:rPr>
        <w:t>Có được từ bước thiết lập.</w:t>
      </w:r>
    </w:p>
    <w:p w14:paraId="5B66B8BD" w14:textId="382B926D" w:rsidR="243D74DE" w:rsidRPr="002E2C57" w:rsidRDefault="00A2678A" w:rsidP="00A2678A">
      <w:pPr>
        <w:spacing w:after="0"/>
        <w:ind w:firstLine="720"/>
        <w:rPr>
          <w:rFonts w:eastAsia="Times New Roman" w:cs="Times New Roman"/>
          <w:sz w:val="28"/>
          <w:szCs w:val="28"/>
          <w:lang w:val="vi-VN"/>
        </w:rPr>
      </w:pPr>
      <w:r w:rsidRPr="002E2C57">
        <w:rPr>
          <w:rFonts w:eastAsia="Times New Roman" w:cs="Times New Roman"/>
          <w:b/>
          <w:sz w:val="28"/>
          <w:szCs w:val="28"/>
          <w:lang w:val="vi-VN"/>
        </w:rPr>
        <w:lastRenderedPageBreak/>
        <w:t xml:space="preserve">- </w:t>
      </w:r>
      <w:r w:rsidR="243D74DE" w:rsidRPr="002E2C57">
        <w:rPr>
          <w:rFonts w:eastAsia="Times New Roman" w:cs="Times New Roman"/>
          <w:b/>
          <w:sz w:val="28"/>
          <w:szCs w:val="28"/>
          <w:lang w:val="vi-VN"/>
        </w:rPr>
        <w:t>Message (M):</w:t>
      </w:r>
      <w:r w:rsidR="243D74DE" w:rsidRPr="002E2C57">
        <w:rPr>
          <w:rFonts w:eastAsia="Times New Roman" w:cs="Times New Roman"/>
          <w:sz w:val="28"/>
          <w:szCs w:val="28"/>
          <w:lang w:val="vi-VN"/>
        </w:rPr>
        <w:t xml:space="preserve"> Trong trường hợp tổng quát thì sẽ là thông điệp cần mã hóa. Tuy nhiên, đối với nhóm chúng em, đây sẽ là một file .csv bao gồm (columns,</w:t>
      </w:r>
      <w:r w:rsidR="00D006E9" w:rsidRPr="002E2C57">
        <w:rPr>
          <w:rFonts w:eastAsia="Times New Roman" w:cs="Times New Roman"/>
          <w:sz w:val="28"/>
          <w:szCs w:val="28"/>
          <w:lang w:val="vi-VN"/>
        </w:rPr>
        <w:t xml:space="preserve"> </w:t>
      </w:r>
      <w:r w:rsidR="243D74DE" w:rsidRPr="002E2C57">
        <w:rPr>
          <w:rFonts w:eastAsia="Times New Roman" w:cs="Times New Roman"/>
          <w:sz w:val="28"/>
          <w:szCs w:val="28"/>
          <w:lang w:val="vi-VN"/>
        </w:rPr>
        <w:t>key</w:t>
      </w:r>
      <w:r w:rsidR="7158F27A" w:rsidRPr="002E2C57">
        <w:rPr>
          <w:rFonts w:eastAsia="Times New Roman" w:cs="Times New Roman"/>
          <w:sz w:val="28"/>
          <w:szCs w:val="28"/>
          <w:lang w:val="vi-VN"/>
        </w:rPr>
        <w:t>s</w:t>
      </w:r>
      <w:r w:rsidR="243D74DE" w:rsidRPr="002E2C57">
        <w:rPr>
          <w:rFonts w:eastAsia="Times New Roman" w:cs="Times New Roman"/>
          <w:sz w:val="28"/>
          <w:szCs w:val="28"/>
          <w:lang w:val="vi-VN"/>
        </w:rPr>
        <w:t>) v</w:t>
      </w:r>
      <w:r w:rsidR="33F80797" w:rsidRPr="002E2C57">
        <w:rPr>
          <w:rFonts w:eastAsia="Times New Roman" w:cs="Times New Roman"/>
          <w:sz w:val="28"/>
          <w:szCs w:val="28"/>
          <w:lang w:val="vi-VN"/>
        </w:rPr>
        <w:t>ới column là tên các cột trong Database và keys</w:t>
      </w:r>
      <w:r w:rsidR="0E0B28B5" w:rsidRPr="002E2C57">
        <w:rPr>
          <w:rFonts w:eastAsia="Times New Roman" w:cs="Times New Roman"/>
          <w:sz w:val="28"/>
          <w:szCs w:val="28"/>
          <w:lang w:val="vi-VN"/>
        </w:rPr>
        <w:t xml:space="preserve"> là khóa của AES-GCM khi mã hóa các cột.</w:t>
      </w:r>
    </w:p>
    <w:p w14:paraId="22BDED99" w14:textId="6CDD506E" w:rsidR="0B83B830" w:rsidRPr="002E2C57" w:rsidRDefault="00B832D8" w:rsidP="00B832D8">
      <w:pPr>
        <w:spacing w:after="0"/>
        <w:ind w:firstLine="720"/>
        <w:rPr>
          <w:rFonts w:eastAsia="Times New Roman" w:cs="Times New Roman"/>
          <w:sz w:val="28"/>
          <w:szCs w:val="28"/>
          <w:lang w:val="vi-VN"/>
        </w:rPr>
      </w:pPr>
      <w:r w:rsidRPr="002E2C57">
        <w:rPr>
          <w:rFonts w:eastAsia="Times New Roman" w:cs="Times New Roman"/>
          <w:b/>
          <w:sz w:val="28"/>
          <w:szCs w:val="28"/>
          <w:lang w:val="vi-VN"/>
        </w:rPr>
        <w:t xml:space="preserve">- </w:t>
      </w:r>
      <w:r w:rsidR="0E0B28B5" w:rsidRPr="002E2C57">
        <w:rPr>
          <w:rFonts w:eastAsia="Times New Roman" w:cs="Times New Roman"/>
          <w:b/>
          <w:sz w:val="28"/>
          <w:szCs w:val="28"/>
          <w:lang w:val="vi-VN"/>
        </w:rPr>
        <w:t>Policy (P):</w:t>
      </w:r>
      <w:r w:rsidR="0E0B28B5" w:rsidRPr="002E2C57">
        <w:rPr>
          <w:rFonts w:eastAsia="Times New Roman" w:cs="Times New Roman"/>
          <w:sz w:val="28"/>
          <w:szCs w:val="28"/>
          <w:lang w:val="vi-VN"/>
        </w:rPr>
        <w:t xml:space="preserve"> Đây là chính sách truy cập. Việc mã hóa dựa vào chính sách truy cập để khi giải mã, chỉ những người có thuộc tính thỏa mãn thì mới có thể giải</w:t>
      </w:r>
      <w:r w:rsidR="608BCAE3" w:rsidRPr="002E2C57">
        <w:rPr>
          <w:rFonts w:eastAsia="Times New Roman" w:cs="Times New Roman"/>
          <w:sz w:val="28"/>
          <w:szCs w:val="28"/>
          <w:lang w:val="vi-VN"/>
        </w:rPr>
        <w:t xml:space="preserve"> mã được thông điệp.</w:t>
      </w:r>
    </w:p>
    <w:p w14:paraId="7628723A" w14:textId="5C4B9EBF" w:rsidR="06A02101" w:rsidRPr="002E2C57" w:rsidRDefault="4B39535A" w:rsidP="00B832D8">
      <w:pPr>
        <w:spacing w:after="0"/>
        <w:ind w:firstLine="720"/>
        <w:rPr>
          <w:rFonts w:eastAsia="Times New Roman" w:cs="Times New Roman"/>
          <w:sz w:val="28"/>
          <w:szCs w:val="28"/>
          <w:lang w:val="vi-VN"/>
        </w:rPr>
      </w:pPr>
      <w:r w:rsidRPr="002E2C57">
        <w:rPr>
          <w:rFonts w:eastAsia="Times New Roman" w:cs="Times New Roman"/>
          <w:sz w:val="28"/>
          <w:szCs w:val="28"/>
          <w:lang w:val="vi-VN"/>
        </w:rPr>
        <w:t>Sau khi mã hóa, chúng em sẽ đưa bản mã của các khóa AES-GCM lên Cloud (do chưa tìm được cách padding các khóa vào column</w:t>
      </w:r>
      <w:r w:rsidR="3FCC23CB" w:rsidRPr="002E2C57">
        <w:rPr>
          <w:rFonts w:eastAsia="Times New Roman" w:cs="Times New Roman"/>
          <w:sz w:val="28"/>
          <w:szCs w:val="28"/>
          <w:lang w:val="vi-VN"/>
        </w:rPr>
        <w:t xml:space="preserve"> của Database trước đó, nên chúng em </w:t>
      </w:r>
      <w:r w:rsidR="58309B83" w:rsidRPr="002E2C57">
        <w:rPr>
          <w:rFonts w:eastAsia="Times New Roman" w:cs="Times New Roman"/>
          <w:sz w:val="28"/>
          <w:szCs w:val="28"/>
          <w:lang w:val="vi-VN"/>
        </w:rPr>
        <w:t>sẽ tạo một bảng trong Database đó để lưu các keys</w:t>
      </w:r>
      <w:r w:rsidR="3FCC23CB" w:rsidRPr="002E2C57">
        <w:rPr>
          <w:rFonts w:eastAsia="Times New Roman" w:cs="Times New Roman"/>
          <w:sz w:val="28"/>
          <w:szCs w:val="28"/>
          <w:lang w:val="vi-VN"/>
        </w:rPr>
        <w:t>).</w:t>
      </w:r>
    </w:p>
    <w:p w14:paraId="705731B1" w14:textId="77777777" w:rsidR="00F5480E" w:rsidRDefault="43541024" w:rsidP="00F5480E">
      <w:pPr>
        <w:keepNext/>
        <w:jc w:val="center"/>
      </w:pPr>
      <w:r>
        <w:rPr>
          <w:noProof/>
        </w:rPr>
        <w:drawing>
          <wp:inline distT="0" distB="0" distL="0" distR="0" wp14:anchorId="0231E329" wp14:editId="08DE072B">
            <wp:extent cx="5762626" cy="3505200"/>
            <wp:effectExtent l="0" t="0" r="0" b="0"/>
            <wp:docPr id="144497967" name="Picture 14449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2626" cy="3505200"/>
                    </a:xfrm>
                    <a:prstGeom prst="rect">
                      <a:avLst/>
                    </a:prstGeom>
                  </pic:spPr>
                </pic:pic>
              </a:graphicData>
            </a:graphic>
          </wp:inline>
        </w:drawing>
      </w:r>
    </w:p>
    <w:p w14:paraId="568A1A52" w14:textId="7C84CF16" w:rsidR="13B702FA" w:rsidRDefault="00373EF5" w:rsidP="00F5480E">
      <w:pPr>
        <w:pStyle w:val="Caption"/>
        <w:jc w:val="center"/>
      </w:pPr>
      <w:bookmarkStart w:id="87" w:name="_Toc169728744"/>
      <w:bookmarkStart w:id="88" w:name="_Toc169730237"/>
      <w:bookmarkStart w:id="89" w:name="_Toc169732173"/>
      <w:proofErr w:type="spellStart"/>
      <w:r>
        <w:t>Hình</w:t>
      </w:r>
      <w:proofErr w:type="spellEnd"/>
      <w:r w:rsidR="00F5480E">
        <w:t xml:space="preserve"> </w:t>
      </w:r>
      <w:r w:rsidR="00F5480E">
        <w:fldChar w:fldCharType="begin"/>
      </w:r>
      <w:r w:rsidR="00F5480E">
        <w:instrText xml:space="preserve"> SEQ Figure \* ARABIC </w:instrText>
      </w:r>
      <w:r w:rsidR="00F5480E">
        <w:fldChar w:fldCharType="separate"/>
      </w:r>
      <w:r w:rsidR="009D43F6">
        <w:rPr>
          <w:noProof/>
        </w:rPr>
        <w:t>8</w:t>
      </w:r>
      <w:r w:rsidR="00F5480E">
        <w:fldChar w:fldCharType="end"/>
      </w:r>
      <w:r w:rsidR="00F5480E">
        <w:rPr>
          <w:lang w:val="vi-VN"/>
        </w:rPr>
        <w:t>: Tạo bảng để lưu Keys</w:t>
      </w:r>
      <w:bookmarkEnd w:id="87"/>
      <w:bookmarkEnd w:id="88"/>
      <w:bookmarkEnd w:id="89"/>
    </w:p>
    <w:p w14:paraId="787A9B7F" w14:textId="2824911C" w:rsidR="00D979DD" w:rsidRDefault="00D979DD" w:rsidP="13B702FA">
      <w:r>
        <w:br w:type="page"/>
      </w:r>
    </w:p>
    <w:p w14:paraId="289E54C2" w14:textId="2DCF5BDB" w:rsidR="2FEF6A0E" w:rsidRPr="007643B7" w:rsidRDefault="31742447" w:rsidP="00B62297">
      <w:pPr>
        <w:pStyle w:val="Heading4"/>
        <w:rPr>
          <w:lang w:val="en-US"/>
        </w:rPr>
      </w:pPr>
      <w:r>
        <w:lastRenderedPageBreak/>
        <w:t>2</w:t>
      </w:r>
      <w:r w:rsidR="77798B47" w:rsidRPr="57F7A47B">
        <w:t>.</w:t>
      </w:r>
      <w:r w:rsidR="007B58AE">
        <w:t>2</w:t>
      </w:r>
      <w:r w:rsidR="00E82C12">
        <w:t>.3</w:t>
      </w:r>
      <w:r w:rsidR="77798B47" w:rsidRPr="57F7A47B">
        <w:t>.4. Giải mã</w:t>
      </w:r>
    </w:p>
    <w:p w14:paraId="31126474" w14:textId="62F50D59" w:rsidR="50CB6C6E" w:rsidRDefault="50CB6C6E" w:rsidP="002B79E1">
      <w:pPr>
        <w:spacing w:after="0"/>
        <w:ind w:firstLine="720"/>
        <w:rPr>
          <w:sz w:val="28"/>
          <w:szCs w:val="28"/>
        </w:rPr>
      </w:pPr>
      <w:proofErr w:type="spellStart"/>
      <w:r w:rsidRPr="519C9D05">
        <w:rPr>
          <w:sz w:val="28"/>
          <w:szCs w:val="28"/>
        </w:rPr>
        <w:t>Việc</w:t>
      </w:r>
      <w:proofErr w:type="spellEnd"/>
      <w:r w:rsidRPr="519C9D05">
        <w:rPr>
          <w:sz w:val="28"/>
          <w:szCs w:val="28"/>
        </w:rPr>
        <w:t xml:space="preserve"> </w:t>
      </w:r>
      <w:proofErr w:type="spellStart"/>
      <w:r w:rsidRPr="519C9D05">
        <w:rPr>
          <w:sz w:val="28"/>
          <w:szCs w:val="28"/>
        </w:rPr>
        <w:t>giải</w:t>
      </w:r>
      <w:proofErr w:type="spellEnd"/>
      <w:r w:rsidRPr="519C9D05">
        <w:rPr>
          <w:sz w:val="28"/>
          <w:szCs w:val="28"/>
        </w:rPr>
        <w:t xml:space="preserve"> </w:t>
      </w:r>
      <w:proofErr w:type="spellStart"/>
      <w:r w:rsidRPr="519C9D05">
        <w:rPr>
          <w:sz w:val="28"/>
          <w:szCs w:val="28"/>
        </w:rPr>
        <w:t>mã</w:t>
      </w:r>
      <w:proofErr w:type="spellEnd"/>
      <w:r w:rsidRPr="519C9D05">
        <w:rPr>
          <w:sz w:val="28"/>
          <w:szCs w:val="28"/>
        </w:rPr>
        <w:t xml:space="preserve"> </w:t>
      </w:r>
      <w:proofErr w:type="spellStart"/>
      <w:r w:rsidRPr="519C9D05">
        <w:rPr>
          <w:sz w:val="28"/>
          <w:szCs w:val="28"/>
        </w:rPr>
        <w:t>của</w:t>
      </w:r>
      <w:proofErr w:type="spellEnd"/>
      <w:r w:rsidRPr="519C9D05">
        <w:rPr>
          <w:sz w:val="28"/>
          <w:szCs w:val="28"/>
        </w:rPr>
        <w:t xml:space="preserve"> CP-ABE </w:t>
      </w:r>
      <w:proofErr w:type="spellStart"/>
      <w:r w:rsidRPr="519C9D05">
        <w:rPr>
          <w:sz w:val="28"/>
          <w:szCs w:val="28"/>
        </w:rPr>
        <w:t>yêu</w:t>
      </w:r>
      <w:proofErr w:type="spellEnd"/>
      <w:r w:rsidRPr="519C9D05">
        <w:rPr>
          <w:sz w:val="28"/>
          <w:szCs w:val="28"/>
        </w:rPr>
        <w:t xml:space="preserve"> </w:t>
      </w:r>
      <w:proofErr w:type="spellStart"/>
      <w:r w:rsidRPr="519C9D05">
        <w:rPr>
          <w:sz w:val="28"/>
          <w:szCs w:val="28"/>
        </w:rPr>
        <w:t>cầu</w:t>
      </w:r>
      <w:proofErr w:type="spellEnd"/>
      <w:r w:rsidRPr="519C9D05">
        <w:rPr>
          <w:sz w:val="28"/>
          <w:szCs w:val="28"/>
        </w:rPr>
        <w:t xml:space="preserve"> </w:t>
      </w:r>
      <w:proofErr w:type="spellStart"/>
      <w:r w:rsidRPr="519C9D05">
        <w:rPr>
          <w:sz w:val="28"/>
          <w:szCs w:val="28"/>
        </w:rPr>
        <w:t>đầu</w:t>
      </w:r>
      <w:proofErr w:type="spellEnd"/>
      <w:r w:rsidRPr="519C9D05">
        <w:rPr>
          <w:sz w:val="28"/>
          <w:szCs w:val="28"/>
        </w:rPr>
        <w:t xml:space="preserve"> </w:t>
      </w:r>
      <w:proofErr w:type="spellStart"/>
      <w:r w:rsidRPr="519C9D05">
        <w:rPr>
          <w:sz w:val="28"/>
          <w:szCs w:val="28"/>
        </w:rPr>
        <w:t>vào</w:t>
      </w:r>
      <w:proofErr w:type="spellEnd"/>
      <w:r w:rsidRPr="519C9D05">
        <w:rPr>
          <w:sz w:val="28"/>
          <w:szCs w:val="28"/>
        </w:rPr>
        <w:t xml:space="preserve"> </w:t>
      </w:r>
      <w:proofErr w:type="spellStart"/>
      <w:r w:rsidRPr="519C9D05">
        <w:rPr>
          <w:sz w:val="28"/>
          <w:szCs w:val="28"/>
        </w:rPr>
        <w:t>là</w:t>
      </w:r>
      <w:proofErr w:type="spellEnd"/>
      <w:r w:rsidRPr="519C9D05">
        <w:rPr>
          <w:sz w:val="28"/>
          <w:szCs w:val="28"/>
        </w:rPr>
        <w:t xml:space="preserve"> </w:t>
      </w:r>
      <w:proofErr w:type="spellStart"/>
      <w:r w:rsidRPr="519C9D05">
        <w:rPr>
          <w:sz w:val="28"/>
          <w:szCs w:val="28"/>
        </w:rPr>
        <w:t>bản</w:t>
      </w:r>
      <w:proofErr w:type="spellEnd"/>
      <w:r w:rsidRPr="519C9D05">
        <w:rPr>
          <w:sz w:val="28"/>
          <w:szCs w:val="28"/>
        </w:rPr>
        <w:t xml:space="preserve"> </w:t>
      </w:r>
      <w:proofErr w:type="spellStart"/>
      <w:r w:rsidRPr="519C9D05">
        <w:rPr>
          <w:sz w:val="28"/>
          <w:szCs w:val="28"/>
        </w:rPr>
        <w:t>mã</w:t>
      </w:r>
      <w:proofErr w:type="spellEnd"/>
      <w:r w:rsidRPr="519C9D05">
        <w:rPr>
          <w:sz w:val="28"/>
          <w:szCs w:val="28"/>
        </w:rPr>
        <w:t xml:space="preserve"> </w:t>
      </w:r>
      <w:r w:rsidR="448BA10B" w:rsidRPr="519C9D05">
        <w:rPr>
          <w:sz w:val="28"/>
          <w:szCs w:val="28"/>
        </w:rPr>
        <w:t xml:space="preserve">(CT), </w:t>
      </w:r>
      <w:proofErr w:type="spellStart"/>
      <w:r w:rsidR="448BA10B" w:rsidRPr="519C9D05">
        <w:rPr>
          <w:sz w:val="28"/>
          <w:szCs w:val="28"/>
        </w:rPr>
        <w:t>khóa</w:t>
      </w:r>
      <w:proofErr w:type="spellEnd"/>
      <w:r w:rsidR="448BA10B" w:rsidRPr="519C9D05">
        <w:rPr>
          <w:sz w:val="28"/>
          <w:szCs w:val="28"/>
        </w:rPr>
        <w:t xml:space="preserve"> Secret Key (SK) </w:t>
      </w:r>
      <w:proofErr w:type="spellStart"/>
      <w:r w:rsidR="448BA10B" w:rsidRPr="519C9D05">
        <w:rPr>
          <w:sz w:val="28"/>
          <w:szCs w:val="28"/>
        </w:rPr>
        <w:t>và</w:t>
      </w:r>
      <w:proofErr w:type="spellEnd"/>
      <w:r w:rsidR="448BA10B" w:rsidRPr="519C9D05">
        <w:rPr>
          <w:sz w:val="28"/>
          <w:szCs w:val="28"/>
        </w:rPr>
        <w:t xml:space="preserve"> </w:t>
      </w:r>
      <w:proofErr w:type="spellStart"/>
      <w:r w:rsidR="448BA10B" w:rsidRPr="519C9D05">
        <w:rPr>
          <w:sz w:val="28"/>
          <w:szCs w:val="28"/>
        </w:rPr>
        <w:t>các</w:t>
      </w:r>
      <w:proofErr w:type="spellEnd"/>
      <w:r w:rsidR="448BA10B" w:rsidRPr="519C9D05">
        <w:rPr>
          <w:sz w:val="28"/>
          <w:szCs w:val="28"/>
        </w:rPr>
        <w:t xml:space="preserve"> </w:t>
      </w:r>
      <w:proofErr w:type="spellStart"/>
      <w:r w:rsidR="448BA10B" w:rsidRPr="519C9D05">
        <w:rPr>
          <w:sz w:val="28"/>
          <w:szCs w:val="28"/>
        </w:rPr>
        <w:t>thuộc</w:t>
      </w:r>
      <w:proofErr w:type="spellEnd"/>
      <w:r w:rsidR="448BA10B" w:rsidRPr="519C9D05">
        <w:rPr>
          <w:sz w:val="28"/>
          <w:szCs w:val="28"/>
        </w:rPr>
        <w:t xml:space="preserve"> </w:t>
      </w:r>
      <w:proofErr w:type="spellStart"/>
      <w:r w:rsidR="448BA10B" w:rsidRPr="519C9D05">
        <w:rPr>
          <w:sz w:val="28"/>
          <w:szCs w:val="28"/>
        </w:rPr>
        <w:t>tính</w:t>
      </w:r>
      <w:proofErr w:type="spellEnd"/>
      <w:r w:rsidR="448BA10B" w:rsidRPr="519C9D05">
        <w:rPr>
          <w:sz w:val="28"/>
          <w:szCs w:val="28"/>
        </w:rPr>
        <w:t xml:space="preserve"> </w:t>
      </w:r>
      <w:proofErr w:type="spellStart"/>
      <w:r w:rsidR="448BA10B" w:rsidRPr="519C9D05">
        <w:rPr>
          <w:sz w:val="28"/>
          <w:szCs w:val="28"/>
        </w:rPr>
        <w:t>của</w:t>
      </w:r>
      <w:proofErr w:type="spellEnd"/>
      <w:r w:rsidR="448BA10B" w:rsidRPr="519C9D05">
        <w:rPr>
          <w:sz w:val="28"/>
          <w:szCs w:val="28"/>
        </w:rPr>
        <w:t xml:space="preserve"> </w:t>
      </w:r>
      <w:proofErr w:type="spellStart"/>
      <w:r w:rsidR="448BA10B" w:rsidRPr="519C9D05">
        <w:rPr>
          <w:sz w:val="28"/>
          <w:szCs w:val="28"/>
        </w:rPr>
        <w:t>người</w:t>
      </w:r>
      <w:proofErr w:type="spellEnd"/>
      <w:r w:rsidR="448BA10B" w:rsidRPr="519C9D05">
        <w:rPr>
          <w:sz w:val="28"/>
          <w:szCs w:val="28"/>
        </w:rPr>
        <w:t xml:space="preserve"> </w:t>
      </w:r>
      <w:proofErr w:type="spellStart"/>
      <w:r w:rsidR="448BA10B" w:rsidRPr="519C9D05">
        <w:rPr>
          <w:sz w:val="28"/>
          <w:szCs w:val="28"/>
        </w:rPr>
        <w:t>dùng</w:t>
      </w:r>
      <w:proofErr w:type="spellEnd"/>
      <w:r w:rsidR="448BA10B" w:rsidRPr="519C9D05">
        <w:rPr>
          <w:sz w:val="28"/>
          <w:szCs w:val="28"/>
        </w:rPr>
        <w:t xml:space="preserve"> (A</w:t>
      </w:r>
      <w:r w:rsidR="379AA458" w:rsidRPr="519C9D05">
        <w:rPr>
          <w:sz w:val="28"/>
          <w:szCs w:val="28"/>
        </w:rPr>
        <w:t>)</w:t>
      </w:r>
      <w:r w:rsidR="08C7D928" w:rsidRPr="519C9D05">
        <w:rPr>
          <w:sz w:val="28"/>
          <w:szCs w:val="28"/>
        </w:rPr>
        <w:t>.</w:t>
      </w:r>
    </w:p>
    <w:p w14:paraId="154A7492" w14:textId="5157843B" w:rsidR="08C7D928" w:rsidRDefault="08C7D928" w:rsidP="002B79E1">
      <w:pPr>
        <w:spacing w:after="0"/>
        <w:rPr>
          <w:sz w:val="28"/>
          <w:szCs w:val="28"/>
        </w:rPr>
      </w:pPr>
      <w:r w:rsidRPr="30F5FA7D">
        <w:rPr>
          <w:sz w:val="28"/>
          <w:szCs w:val="28"/>
        </w:rPr>
        <w:t xml:space="preserve">Trong </w:t>
      </w:r>
      <w:proofErr w:type="spellStart"/>
      <w:r w:rsidRPr="30F5FA7D">
        <w:rPr>
          <w:sz w:val="28"/>
          <w:szCs w:val="28"/>
        </w:rPr>
        <w:t>đó</w:t>
      </w:r>
      <w:proofErr w:type="spellEnd"/>
      <w:r w:rsidRPr="30F5FA7D">
        <w:rPr>
          <w:sz w:val="28"/>
          <w:szCs w:val="28"/>
        </w:rPr>
        <w:t xml:space="preserve">: </w:t>
      </w:r>
    </w:p>
    <w:p w14:paraId="4FC24242" w14:textId="573A5A1A" w:rsidR="3A0C69BA" w:rsidRDefault="00D979DD" w:rsidP="002B79E1">
      <w:pPr>
        <w:spacing w:after="0"/>
        <w:ind w:firstLine="720"/>
        <w:rPr>
          <w:sz w:val="28"/>
          <w:szCs w:val="28"/>
        </w:rPr>
      </w:pPr>
      <w:r>
        <w:rPr>
          <w:b/>
          <w:sz w:val="28"/>
          <w:szCs w:val="28"/>
        </w:rPr>
        <w:t xml:space="preserve">- </w:t>
      </w:r>
      <w:proofErr w:type="spellStart"/>
      <w:r w:rsidR="3A0C69BA" w:rsidRPr="489F2E05">
        <w:rPr>
          <w:b/>
          <w:sz w:val="28"/>
          <w:szCs w:val="28"/>
        </w:rPr>
        <w:t>Bản</w:t>
      </w:r>
      <w:proofErr w:type="spellEnd"/>
      <w:r w:rsidR="3A0C69BA" w:rsidRPr="489F2E05">
        <w:rPr>
          <w:b/>
          <w:sz w:val="28"/>
          <w:szCs w:val="28"/>
        </w:rPr>
        <w:t xml:space="preserve"> </w:t>
      </w:r>
      <w:proofErr w:type="spellStart"/>
      <w:r w:rsidR="3A0C69BA" w:rsidRPr="489F2E05">
        <w:rPr>
          <w:b/>
          <w:sz w:val="28"/>
          <w:szCs w:val="28"/>
        </w:rPr>
        <w:t>mã</w:t>
      </w:r>
      <w:proofErr w:type="spellEnd"/>
      <w:r w:rsidR="3A0C69BA" w:rsidRPr="489F2E05">
        <w:rPr>
          <w:b/>
          <w:sz w:val="28"/>
          <w:szCs w:val="28"/>
        </w:rPr>
        <w:t xml:space="preserve"> (CT):</w:t>
      </w:r>
      <w:r w:rsidR="3A0C69BA" w:rsidRPr="60F53138">
        <w:rPr>
          <w:sz w:val="28"/>
          <w:szCs w:val="28"/>
        </w:rPr>
        <w:t xml:space="preserve"> </w:t>
      </w:r>
      <w:proofErr w:type="spellStart"/>
      <w:r w:rsidR="3A0C69BA" w:rsidRPr="60F53138">
        <w:rPr>
          <w:sz w:val="28"/>
          <w:szCs w:val="28"/>
        </w:rPr>
        <w:t>có</w:t>
      </w:r>
      <w:proofErr w:type="spellEnd"/>
      <w:r w:rsidR="3A0C69BA" w:rsidRPr="60F53138">
        <w:rPr>
          <w:sz w:val="28"/>
          <w:szCs w:val="28"/>
        </w:rPr>
        <w:t xml:space="preserve"> </w:t>
      </w:r>
      <w:proofErr w:type="spellStart"/>
      <w:r w:rsidR="3A0C69BA" w:rsidRPr="5BF6610B">
        <w:rPr>
          <w:sz w:val="28"/>
          <w:szCs w:val="28"/>
        </w:rPr>
        <w:t>được</w:t>
      </w:r>
      <w:proofErr w:type="spellEnd"/>
      <w:r w:rsidR="3A0C69BA" w:rsidRPr="5BF6610B">
        <w:rPr>
          <w:sz w:val="28"/>
          <w:szCs w:val="28"/>
        </w:rPr>
        <w:t xml:space="preserve"> </w:t>
      </w:r>
      <w:proofErr w:type="spellStart"/>
      <w:r w:rsidR="3A0C69BA" w:rsidRPr="5BF6610B">
        <w:rPr>
          <w:sz w:val="28"/>
          <w:szCs w:val="28"/>
        </w:rPr>
        <w:t>từ</w:t>
      </w:r>
      <w:proofErr w:type="spellEnd"/>
      <w:r w:rsidR="3A0C69BA" w:rsidRPr="5BF6610B">
        <w:rPr>
          <w:sz w:val="28"/>
          <w:szCs w:val="28"/>
        </w:rPr>
        <w:t xml:space="preserve"> </w:t>
      </w:r>
      <w:proofErr w:type="spellStart"/>
      <w:r w:rsidR="3A0C69BA" w:rsidRPr="5BF6610B">
        <w:rPr>
          <w:sz w:val="28"/>
          <w:szCs w:val="28"/>
        </w:rPr>
        <w:t>việc</w:t>
      </w:r>
      <w:proofErr w:type="spellEnd"/>
      <w:r w:rsidR="3A0C69BA" w:rsidRPr="5BF6610B">
        <w:rPr>
          <w:sz w:val="28"/>
          <w:szCs w:val="28"/>
        </w:rPr>
        <w:t xml:space="preserve"> </w:t>
      </w:r>
      <w:proofErr w:type="spellStart"/>
      <w:r w:rsidR="3A0C69BA" w:rsidRPr="5BF6610B">
        <w:rPr>
          <w:sz w:val="28"/>
          <w:szCs w:val="28"/>
        </w:rPr>
        <w:t>mã</w:t>
      </w:r>
      <w:proofErr w:type="spellEnd"/>
      <w:r w:rsidR="3A0C69BA" w:rsidRPr="5BF6610B">
        <w:rPr>
          <w:sz w:val="28"/>
          <w:szCs w:val="28"/>
        </w:rPr>
        <w:t xml:space="preserve"> </w:t>
      </w:r>
      <w:proofErr w:type="spellStart"/>
      <w:r w:rsidR="3A0C69BA" w:rsidRPr="16126FD6">
        <w:rPr>
          <w:sz w:val="28"/>
          <w:szCs w:val="28"/>
        </w:rPr>
        <w:t>hóa</w:t>
      </w:r>
      <w:proofErr w:type="spellEnd"/>
      <w:r w:rsidR="3A0C69BA" w:rsidRPr="16126FD6">
        <w:rPr>
          <w:sz w:val="28"/>
          <w:szCs w:val="28"/>
        </w:rPr>
        <w:t xml:space="preserve"> </w:t>
      </w:r>
      <w:proofErr w:type="spellStart"/>
      <w:r w:rsidR="3A0C69BA" w:rsidRPr="16126FD6">
        <w:rPr>
          <w:sz w:val="28"/>
          <w:szCs w:val="28"/>
        </w:rPr>
        <w:t>các</w:t>
      </w:r>
      <w:proofErr w:type="spellEnd"/>
      <w:r w:rsidR="3A0C69BA" w:rsidRPr="16126FD6">
        <w:rPr>
          <w:sz w:val="28"/>
          <w:szCs w:val="28"/>
        </w:rPr>
        <w:t xml:space="preserve"> </w:t>
      </w:r>
      <w:proofErr w:type="spellStart"/>
      <w:r w:rsidR="3A0C69BA" w:rsidRPr="16126FD6">
        <w:rPr>
          <w:sz w:val="28"/>
          <w:szCs w:val="28"/>
        </w:rPr>
        <w:t>khóa</w:t>
      </w:r>
      <w:proofErr w:type="spellEnd"/>
      <w:r w:rsidR="3A0C69BA" w:rsidRPr="16126FD6">
        <w:rPr>
          <w:sz w:val="28"/>
          <w:szCs w:val="28"/>
        </w:rPr>
        <w:t xml:space="preserve"> </w:t>
      </w:r>
      <w:r w:rsidR="3A0C69BA" w:rsidRPr="5E6FBBD0">
        <w:rPr>
          <w:sz w:val="28"/>
          <w:szCs w:val="28"/>
        </w:rPr>
        <w:t xml:space="preserve">AES-GCM </w:t>
      </w:r>
      <w:proofErr w:type="spellStart"/>
      <w:r w:rsidR="3A0C69BA" w:rsidRPr="48F8BC2C">
        <w:rPr>
          <w:sz w:val="28"/>
          <w:szCs w:val="28"/>
        </w:rPr>
        <w:t>bằng</w:t>
      </w:r>
      <w:proofErr w:type="spellEnd"/>
      <w:r w:rsidR="3A0C69BA" w:rsidRPr="48F8BC2C">
        <w:rPr>
          <w:sz w:val="28"/>
          <w:szCs w:val="28"/>
        </w:rPr>
        <w:t xml:space="preserve"> </w:t>
      </w:r>
      <w:r w:rsidR="3A0C69BA" w:rsidRPr="1384DDF7">
        <w:rPr>
          <w:sz w:val="28"/>
          <w:szCs w:val="28"/>
        </w:rPr>
        <w:t>CP</w:t>
      </w:r>
      <w:r w:rsidR="3A0C69BA" w:rsidRPr="15FEDA94">
        <w:rPr>
          <w:sz w:val="28"/>
          <w:szCs w:val="28"/>
        </w:rPr>
        <w:t>-ABE.</w:t>
      </w:r>
      <w:r w:rsidR="3A0C69BA" w:rsidRPr="6A5E5302">
        <w:rPr>
          <w:sz w:val="28"/>
          <w:szCs w:val="28"/>
        </w:rPr>
        <w:t xml:space="preserve"> </w:t>
      </w:r>
      <w:proofErr w:type="spellStart"/>
      <w:r w:rsidR="3A0C69BA" w:rsidRPr="3095BF60">
        <w:rPr>
          <w:sz w:val="28"/>
          <w:szCs w:val="28"/>
        </w:rPr>
        <w:t>Chúng</w:t>
      </w:r>
      <w:proofErr w:type="spellEnd"/>
      <w:r w:rsidR="3A0C69BA" w:rsidRPr="3095BF60">
        <w:rPr>
          <w:sz w:val="28"/>
          <w:szCs w:val="28"/>
        </w:rPr>
        <w:t xml:space="preserve"> </w:t>
      </w:r>
      <w:proofErr w:type="spellStart"/>
      <w:r w:rsidR="3A0C69BA" w:rsidRPr="4B193953">
        <w:rPr>
          <w:sz w:val="28"/>
          <w:szCs w:val="28"/>
        </w:rPr>
        <w:t>em</w:t>
      </w:r>
      <w:proofErr w:type="spellEnd"/>
      <w:r w:rsidR="3A0C69BA" w:rsidRPr="3095BF60">
        <w:rPr>
          <w:sz w:val="28"/>
          <w:szCs w:val="28"/>
        </w:rPr>
        <w:t xml:space="preserve"> </w:t>
      </w:r>
      <w:proofErr w:type="spellStart"/>
      <w:r w:rsidR="3A0C69BA" w:rsidRPr="3095BF60">
        <w:rPr>
          <w:sz w:val="28"/>
          <w:szCs w:val="28"/>
        </w:rPr>
        <w:t>phải</w:t>
      </w:r>
      <w:proofErr w:type="spellEnd"/>
      <w:r w:rsidR="3A0C69BA" w:rsidRPr="3095BF60">
        <w:rPr>
          <w:sz w:val="28"/>
          <w:szCs w:val="28"/>
        </w:rPr>
        <w:t xml:space="preserve"> </w:t>
      </w:r>
      <w:proofErr w:type="spellStart"/>
      <w:r w:rsidR="3A0C69BA" w:rsidRPr="3095BF60">
        <w:rPr>
          <w:sz w:val="28"/>
          <w:szCs w:val="28"/>
        </w:rPr>
        <w:t>lấy</w:t>
      </w:r>
      <w:proofErr w:type="spellEnd"/>
      <w:r w:rsidR="3A0C69BA" w:rsidRPr="3095BF60">
        <w:rPr>
          <w:sz w:val="28"/>
          <w:szCs w:val="28"/>
        </w:rPr>
        <w:t xml:space="preserve"> </w:t>
      </w:r>
      <w:proofErr w:type="spellStart"/>
      <w:r w:rsidR="3A0C69BA" w:rsidRPr="3095BF60">
        <w:rPr>
          <w:sz w:val="28"/>
          <w:szCs w:val="28"/>
        </w:rPr>
        <w:t>bảng</w:t>
      </w:r>
      <w:proofErr w:type="spellEnd"/>
      <w:r w:rsidR="3A0C69BA" w:rsidRPr="3095BF60">
        <w:rPr>
          <w:sz w:val="28"/>
          <w:szCs w:val="28"/>
        </w:rPr>
        <w:t xml:space="preserve"> </w:t>
      </w:r>
      <w:proofErr w:type="spellStart"/>
      <w:r w:rsidR="3A0C69BA" w:rsidRPr="1592D2CB">
        <w:rPr>
          <w:sz w:val="28"/>
          <w:szCs w:val="28"/>
        </w:rPr>
        <w:t>mã</w:t>
      </w:r>
      <w:proofErr w:type="spellEnd"/>
      <w:r w:rsidR="3A0C69BA" w:rsidRPr="1592D2CB">
        <w:rPr>
          <w:sz w:val="28"/>
          <w:szCs w:val="28"/>
        </w:rPr>
        <w:t xml:space="preserve"> </w:t>
      </w:r>
      <w:proofErr w:type="spellStart"/>
      <w:r w:rsidR="3A0C69BA" w:rsidRPr="1592D2CB">
        <w:rPr>
          <w:sz w:val="28"/>
          <w:szCs w:val="28"/>
        </w:rPr>
        <w:t>này</w:t>
      </w:r>
      <w:proofErr w:type="spellEnd"/>
      <w:r w:rsidR="3A0C69BA" w:rsidRPr="76CA4883">
        <w:rPr>
          <w:sz w:val="28"/>
          <w:szCs w:val="28"/>
        </w:rPr>
        <w:t xml:space="preserve"> </w:t>
      </w:r>
      <w:proofErr w:type="spellStart"/>
      <w:r w:rsidR="3A0C69BA" w:rsidRPr="76CA4883">
        <w:rPr>
          <w:sz w:val="28"/>
          <w:szCs w:val="28"/>
        </w:rPr>
        <w:t>từ</w:t>
      </w:r>
      <w:proofErr w:type="spellEnd"/>
      <w:r w:rsidR="3A0C69BA" w:rsidRPr="76CA4883">
        <w:rPr>
          <w:sz w:val="28"/>
          <w:szCs w:val="28"/>
        </w:rPr>
        <w:t xml:space="preserve"> Cloud </w:t>
      </w:r>
      <w:proofErr w:type="spellStart"/>
      <w:r w:rsidR="3A0C69BA" w:rsidRPr="76CA4883">
        <w:rPr>
          <w:sz w:val="28"/>
          <w:szCs w:val="28"/>
        </w:rPr>
        <w:t>về</w:t>
      </w:r>
      <w:proofErr w:type="spellEnd"/>
      <w:r w:rsidR="3A0C69BA" w:rsidRPr="76CA4883">
        <w:rPr>
          <w:sz w:val="28"/>
          <w:szCs w:val="28"/>
        </w:rPr>
        <w:t xml:space="preserve"> </w:t>
      </w:r>
      <w:proofErr w:type="spellStart"/>
      <w:r w:rsidR="3A0C69BA" w:rsidRPr="76CA4883">
        <w:rPr>
          <w:sz w:val="28"/>
          <w:szCs w:val="28"/>
        </w:rPr>
        <w:t>để</w:t>
      </w:r>
      <w:proofErr w:type="spellEnd"/>
      <w:r w:rsidR="3A0C69BA" w:rsidRPr="76CA4883">
        <w:rPr>
          <w:sz w:val="28"/>
          <w:szCs w:val="28"/>
        </w:rPr>
        <w:t xml:space="preserve"> </w:t>
      </w:r>
      <w:proofErr w:type="spellStart"/>
      <w:r w:rsidR="3A0C69BA" w:rsidRPr="76CA4883">
        <w:rPr>
          <w:sz w:val="28"/>
          <w:szCs w:val="28"/>
        </w:rPr>
        <w:t>giải</w:t>
      </w:r>
      <w:proofErr w:type="spellEnd"/>
      <w:r w:rsidR="3A0C69BA" w:rsidRPr="76CA4883">
        <w:rPr>
          <w:sz w:val="28"/>
          <w:szCs w:val="28"/>
        </w:rPr>
        <w:t xml:space="preserve"> </w:t>
      </w:r>
      <w:proofErr w:type="spellStart"/>
      <w:r w:rsidR="3A0C69BA" w:rsidRPr="63C1C8B1">
        <w:rPr>
          <w:sz w:val="28"/>
          <w:szCs w:val="28"/>
        </w:rPr>
        <w:t>mã</w:t>
      </w:r>
      <w:proofErr w:type="spellEnd"/>
      <w:r w:rsidR="3A0C69BA" w:rsidRPr="63C1C8B1">
        <w:rPr>
          <w:sz w:val="28"/>
          <w:szCs w:val="28"/>
        </w:rPr>
        <w:t xml:space="preserve"> </w:t>
      </w:r>
      <w:proofErr w:type="spellStart"/>
      <w:r w:rsidR="3A0C69BA" w:rsidRPr="63C1C8B1">
        <w:rPr>
          <w:sz w:val="28"/>
          <w:szCs w:val="28"/>
        </w:rPr>
        <w:t>chúng</w:t>
      </w:r>
      <w:proofErr w:type="spellEnd"/>
      <w:r w:rsidR="3A0C69BA" w:rsidRPr="3EE45C39">
        <w:rPr>
          <w:sz w:val="28"/>
          <w:szCs w:val="28"/>
        </w:rPr>
        <w:t>.</w:t>
      </w:r>
    </w:p>
    <w:p w14:paraId="6739AD3B" w14:textId="1C634A1C" w:rsidR="585326B0" w:rsidRDefault="00D979DD" w:rsidP="002B79E1">
      <w:pPr>
        <w:spacing w:after="0"/>
        <w:ind w:firstLine="720"/>
        <w:rPr>
          <w:sz w:val="28"/>
          <w:szCs w:val="28"/>
        </w:rPr>
      </w:pPr>
      <w:r>
        <w:rPr>
          <w:b/>
          <w:sz w:val="28"/>
          <w:szCs w:val="28"/>
        </w:rPr>
        <w:t xml:space="preserve">- </w:t>
      </w:r>
      <w:proofErr w:type="spellStart"/>
      <w:r w:rsidR="585326B0" w:rsidRPr="2E4FFCE2">
        <w:rPr>
          <w:b/>
          <w:sz w:val="28"/>
          <w:szCs w:val="28"/>
        </w:rPr>
        <w:t>Khóa</w:t>
      </w:r>
      <w:proofErr w:type="spellEnd"/>
      <w:r w:rsidR="585326B0" w:rsidRPr="2E4FFCE2">
        <w:rPr>
          <w:b/>
          <w:sz w:val="28"/>
          <w:szCs w:val="28"/>
        </w:rPr>
        <w:t xml:space="preserve"> Secret Key (SK):</w:t>
      </w:r>
      <w:r w:rsidR="2581E12D" w:rsidRPr="443A72CC">
        <w:rPr>
          <w:b/>
          <w:bCs/>
          <w:sz w:val="28"/>
          <w:szCs w:val="28"/>
        </w:rPr>
        <w:t xml:space="preserve"> </w:t>
      </w:r>
      <w:proofErr w:type="spellStart"/>
      <w:r w:rsidR="2581E12D" w:rsidRPr="19C05A13">
        <w:rPr>
          <w:sz w:val="28"/>
          <w:szCs w:val="28"/>
        </w:rPr>
        <w:t>có</w:t>
      </w:r>
      <w:proofErr w:type="spellEnd"/>
      <w:r w:rsidR="2581E12D" w:rsidRPr="19C05A13">
        <w:rPr>
          <w:sz w:val="28"/>
          <w:szCs w:val="28"/>
        </w:rPr>
        <w:t xml:space="preserve"> </w:t>
      </w:r>
      <w:proofErr w:type="spellStart"/>
      <w:r w:rsidR="2581E12D" w:rsidRPr="19C05A13">
        <w:rPr>
          <w:sz w:val="28"/>
          <w:szCs w:val="28"/>
        </w:rPr>
        <w:t>được</w:t>
      </w:r>
      <w:proofErr w:type="spellEnd"/>
      <w:r w:rsidR="2581E12D" w:rsidRPr="19C05A13">
        <w:rPr>
          <w:sz w:val="28"/>
          <w:szCs w:val="28"/>
        </w:rPr>
        <w:t xml:space="preserve"> </w:t>
      </w:r>
      <w:proofErr w:type="spellStart"/>
      <w:r w:rsidR="2581E12D" w:rsidRPr="19C05A13">
        <w:rPr>
          <w:sz w:val="28"/>
          <w:szCs w:val="28"/>
        </w:rPr>
        <w:t>từ</w:t>
      </w:r>
      <w:proofErr w:type="spellEnd"/>
      <w:r w:rsidR="2581E12D" w:rsidRPr="19C05A13">
        <w:rPr>
          <w:sz w:val="28"/>
          <w:szCs w:val="28"/>
        </w:rPr>
        <w:t xml:space="preserve"> </w:t>
      </w:r>
      <w:proofErr w:type="spellStart"/>
      <w:r w:rsidR="2581E12D" w:rsidRPr="19C05A13">
        <w:rPr>
          <w:sz w:val="28"/>
          <w:szCs w:val="28"/>
        </w:rPr>
        <w:t>việc</w:t>
      </w:r>
      <w:proofErr w:type="spellEnd"/>
      <w:r w:rsidR="2581E12D" w:rsidRPr="19C05A13">
        <w:rPr>
          <w:sz w:val="28"/>
          <w:szCs w:val="28"/>
        </w:rPr>
        <w:t xml:space="preserve"> </w:t>
      </w:r>
      <w:proofErr w:type="spellStart"/>
      <w:r w:rsidR="2581E12D" w:rsidRPr="19C05A13">
        <w:rPr>
          <w:sz w:val="28"/>
          <w:szCs w:val="28"/>
        </w:rPr>
        <w:t>tạo</w:t>
      </w:r>
      <w:proofErr w:type="spellEnd"/>
      <w:r w:rsidR="2581E12D" w:rsidRPr="19C05A13">
        <w:rPr>
          <w:sz w:val="28"/>
          <w:szCs w:val="28"/>
        </w:rPr>
        <w:t xml:space="preserve"> Secret Key ở </w:t>
      </w:r>
      <w:proofErr w:type="spellStart"/>
      <w:r w:rsidR="2581E12D" w:rsidRPr="19C05A13">
        <w:rPr>
          <w:sz w:val="28"/>
          <w:szCs w:val="28"/>
        </w:rPr>
        <w:t>bước</w:t>
      </w:r>
      <w:proofErr w:type="spellEnd"/>
      <w:r w:rsidR="2581E12D" w:rsidRPr="19C05A13">
        <w:rPr>
          <w:sz w:val="28"/>
          <w:szCs w:val="28"/>
        </w:rPr>
        <w:t xml:space="preserve"> 2</w:t>
      </w:r>
      <w:r w:rsidR="2581E12D" w:rsidRPr="7CD33538">
        <w:rPr>
          <w:sz w:val="28"/>
          <w:szCs w:val="28"/>
        </w:rPr>
        <w:t>.</w:t>
      </w:r>
    </w:p>
    <w:p w14:paraId="40F4CDAE" w14:textId="61CD0DC7" w:rsidR="7E56C1DE" w:rsidRDefault="00D979DD" w:rsidP="002B79E1">
      <w:pPr>
        <w:spacing w:after="0"/>
        <w:ind w:firstLine="720"/>
        <w:rPr>
          <w:sz w:val="28"/>
          <w:szCs w:val="28"/>
        </w:rPr>
      </w:pPr>
      <w:r>
        <w:rPr>
          <w:b/>
          <w:bCs/>
          <w:sz w:val="28"/>
          <w:szCs w:val="28"/>
        </w:rPr>
        <w:t xml:space="preserve">- </w:t>
      </w:r>
      <w:proofErr w:type="spellStart"/>
      <w:r w:rsidR="7E56C1DE" w:rsidRPr="42EB7389">
        <w:rPr>
          <w:b/>
          <w:bCs/>
          <w:sz w:val="28"/>
          <w:szCs w:val="28"/>
        </w:rPr>
        <w:t>Tập</w:t>
      </w:r>
      <w:proofErr w:type="spellEnd"/>
      <w:r w:rsidR="7E56C1DE" w:rsidRPr="42EB7389">
        <w:rPr>
          <w:b/>
          <w:bCs/>
          <w:sz w:val="28"/>
          <w:szCs w:val="28"/>
        </w:rPr>
        <w:t xml:space="preserve"> </w:t>
      </w:r>
      <w:proofErr w:type="spellStart"/>
      <w:r w:rsidR="7E56C1DE" w:rsidRPr="42EB7389">
        <w:rPr>
          <w:b/>
          <w:bCs/>
          <w:sz w:val="28"/>
          <w:szCs w:val="28"/>
        </w:rPr>
        <w:t>thuộc</w:t>
      </w:r>
      <w:proofErr w:type="spellEnd"/>
      <w:r w:rsidR="7E56C1DE" w:rsidRPr="42EB7389">
        <w:rPr>
          <w:b/>
          <w:bCs/>
          <w:sz w:val="28"/>
          <w:szCs w:val="28"/>
        </w:rPr>
        <w:t xml:space="preserve"> </w:t>
      </w:r>
      <w:proofErr w:type="spellStart"/>
      <w:r w:rsidR="7E56C1DE" w:rsidRPr="186A90F9">
        <w:rPr>
          <w:b/>
          <w:bCs/>
          <w:sz w:val="28"/>
          <w:szCs w:val="28"/>
        </w:rPr>
        <w:t>tính</w:t>
      </w:r>
      <w:proofErr w:type="spellEnd"/>
      <w:r w:rsidR="7E56C1DE" w:rsidRPr="186A90F9">
        <w:rPr>
          <w:b/>
          <w:bCs/>
          <w:sz w:val="28"/>
          <w:szCs w:val="28"/>
        </w:rPr>
        <w:t xml:space="preserve"> </w:t>
      </w:r>
      <w:proofErr w:type="spellStart"/>
      <w:r w:rsidR="7E56C1DE" w:rsidRPr="186A90F9">
        <w:rPr>
          <w:b/>
          <w:bCs/>
          <w:sz w:val="28"/>
          <w:szCs w:val="28"/>
        </w:rPr>
        <w:t>người</w:t>
      </w:r>
      <w:proofErr w:type="spellEnd"/>
      <w:r w:rsidR="7E56C1DE" w:rsidRPr="186A90F9">
        <w:rPr>
          <w:b/>
          <w:bCs/>
          <w:sz w:val="28"/>
          <w:szCs w:val="28"/>
        </w:rPr>
        <w:t xml:space="preserve"> </w:t>
      </w:r>
      <w:proofErr w:type="spellStart"/>
      <w:r w:rsidR="7E56C1DE" w:rsidRPr="186A90F9">
        <w:rPr>
          <w:b/>
          <w:bCs/>
          <w:sz w:val="28"/>
          <w:szCs w:val="28"/>
        </w:rPr>
        <w:t>dùng</w:t>
      </w:r>
      <w:proofErr w:type="spellEnd"/>
      <w:r w:rsidR="7E56C1DE" w:rsidRPr="186A90F9">
        <w:rPr>
          <w:b/>
          <w:bCs/>
          <w:sz w:val="28"/>
          <w:szCs w:val="28"/>
        </w:rPr>
        <w:t xml:space="preserve"> (</w:t>
      </w:r>
      <w:r w:rsidR="7E56C1DE" w:rsidRPr="09C0430A">
        <w:rPr>
          <w:b/>
          <w:bCs/>
          <w:sz w:val="28"/>
          <w:szCs w:val="28"/>
        </w:rPr>
        <w:t>A):</w:t>
      </w:r>
      <w:r w:rsidR="7E56C1DE" w:rsidRPr="72678CB8">
        <w:rPr>
          <w:b/>
          <w:bCs/>
          <w:sz w:val="28"/>
          <w:szCs w:val="28"/>
        </w:rPr>
        <w:t xml:space="preserve"> </w:t>
      </w:r>
      <w:r w:rsidR="7E56C1DE" w:rsidRPr="43BA3C26">
        <w:rPr>
          <w:sz w:val="28"/>
          <w:szCs w:val="28"/>
        </w:rPr>
        <w:t xml:space="preserve">Bao </w:t>
      </w:r>
      <w:proofErr w:type="spellStart"/>
      <w:r w:rsidR="7E56C1DE" w:rsidRPr="43BA3C26">
        <w:rPr>
          <w:sz w:val="28"/>
          <w:szCs w:val="28"/>
        </w:rPr>
        <w:t>gồm</w:t>
      </w:r>
      <w:proofErr w:type="spellEnd"/>
      <w:r w:rsidR="7E56C1DE" w:rsidRPr="43BA3C26">
        <w:rPr>
          <w:sz w:val="28"/>
          <w:szCs w:val="28"/>
        </w:rPr>
        <w:t xml:space="preserve"> </w:t>
      </w:r>
      <w:proofErr w:type="spellStart"/>
      <w:r w:rsidR="7E56C1DE" w:rsidRPr="43BA3C26">
        <w:rPr>
          <w:sz w:val="28"/>
          <w:szCs w:val="28"/>
        </w:rPr>
        <w:t>các</w:t>
      </w:r>
      <w:proofErr w:type="spellEnd"/>
      <w:r w:rsidR="7E56C1DE" w:rsidRPr="43BA3C26">
        <w:rPr>
          <w:sz w:val="28"/>
          <w:szCs w:val="28"/>
        </w:rPr>
        <w:t xml:space="preserve"> </w:t>
      </w:r>
      <w:proofErr w:type="spellStart"/>
      <w:r w:rsidR="7E56C1DE" w:rsidRPr="43BA3C26">
        <w:rPr>
          <w:sz w:val="28"/>
          <w:szCs w:val="28"/>
        </w:rPr>
        <w:t>thuộc</w:t>
      </w:r>
      <w:proofErr w:type="spellEnd"/>
      <w:r w:rsidR="7E56C1DE" w:rsidRPr="43BA3C26">
        <w:rPr>
          <w:sz w:val="28"/>
          <w:szCs w:val="28"/>
        </w:rPr>
        <w:t xml:space="preserve"> </w:t>
      </w:r>
      <w:proofErr w:type="spellStart"/>
      <w:r w:rsidR="7E56C1DE" w:rsidRPr="43BA3C26">
        <w:rPr>
          <w:sz w:val="28"/>
          <w:szCs w:val="28"/>
        </w:rPr>
        <w:t>tính</w:t>
      </w:r>
      <w:proofErr w:type="spellEnd"/>
      <w:r w:rsidR="7E56C1DE" w:rsidRPr="43BA3C26">
        <w:rPr>
          <w:sz w:val="28"/>
          <w:szCs w:val="28"/>
        </w:rPr>
        <w:t xml:space="preserve"> </w:t>
      </w:r>
      <w:proofErr w:type="spellStart"/>
      <w:r w:rsidR="7E56C1DE" w:rsidRPr="43BA3C26">
        <w:rPr>
          <w:sz w:val="28"/>
          <w:szCs w:val="28"/>
        </w:rPr>
        <w:t>tương</w:t>
      </w:r>
      <w:proofErr w:type="spellEnd"/>
      <w:r w:rsidR="7E56C1DE" w:rsidRPr="43BA3C26">
        <w:rPr>
          <w:sz w:val="28"/>
          <w:szCs w:val="28"/>
        </w:rPr>
        <w:t xml:space="preserve"> </w:t>
      </w:r>
      <w:proofErr w:type="spellStart"/>
      <w:r w:rsidR="7E56C1DE" w:rsidRPr="5EA5661A">
        <w:rPr>
          <w:sz w:val="28"/>
          <w:szCs w:val="28"/>
        </w:rPr>
        <w:t>ứng</w:t>
      </w:r>
      <w:proofErr w:type="spellEnd"/>
      <w:r w:rsidR="7E56C1DE" w:rsidRPr="5EA5661A">
        <w:rPr>
          <w:sz w:val="28"/>
          <w:szCs w:val="28"/>
        </w:rPr>
        <w:t xml:space="preserve"> </w:t>
      </w:r>
      <w:proofErr w:type="spellStart"/>
      <w:r w:rsidR="7E56C1DE" w:rsidRPr="5EA5661A">
        <w:rPr>
          <w:sz w:val="28"/>
          <w:szCs w:val="28"/>
        </w:rPr>
        <w:t>với</w:t>
      </w:r>
      <w:proofErr w:type="spellEnd"/>
      <w:r w:rsidR="7E56C1DE" w:rsidRPr="5EA5661A">
        <w:rPr>
          <w:sz w:val="28"/>
          <w:szCs w:val="28"/>
        </w:rPr>
        <w:t xml:space="preserve"> </w:t>
      </w:r>
      <w:proofErr w:type="spellStart"/>
      <w:r w:rsidR="7E56C1DE" w:rsidRPr="5EA5661A">
        <w:rPr>
          <w:sz w:val="28"/>
          <w:szCs w:val="28"/>
        </w:rPr>
        <w:t>người</w:t>
      </w:r>
      <w:proofErr w:type="spellEnd"/>
      <w:r w:rsidR="7E56C1DE" w:rsidRPr="5EA5661A">
        <w:rPr>
          <w:sz w:val="28"/>
          <w:szCs w:val="28"/>
        </w:rPr>
        <w:t xml:space="preserve"> </w:t>
      </w:r>
      <w:proofErr w:type="spellStart"/>
      <w:r w:rsidR="7E56C1DE" w:rsidRPr="44097423">
        <w:rPr>
          <w:sz w:val="28"/>
          <w:szCs w:val="28"/>
        </w:rPr>
        <w:t>dùng</w:t>
      </w:r>
      <w:proofErr w:type="spellEnd"/>
      <w:r w:rsidR="7E56C1DE" w:rsidRPr="44097423">
        <w:rPr>
          <w:sz w:val="28"/>
          <w:szCs w:val="28"/>
        </w:rPr>
        <w:t xml:space="preserve"> </w:t>
      </w:r>
      <w:proofErr w:type="spellStart"/>
      <w:r w:rsidR="7E56C1DE" w:rsidRPr="44097423">
        <w:rPr>
          <w:sz w:val="28"/>
          <w:szCs w:val="28"/>
        </w:rPr>
        <w:t>đó</w:t>
      </w:r>
      <w:proofErr w:type="spellEnd"/>
      <w:r w:rsidR="7E56C1DE" w:rsidRPr="44097423">
        <w:rPr>
          <w:sz w:val="28"/>
          <w:szCs w:val="28"/>
        </w:rPr>
        <w:t xml:space="preserve">, </w:t>
      </w:r>
      <w:proofErr w:type="spellStart"/>
      <w:r w:rsidR="7E56C1DE" w:rsidRPr="276EF83D">
        <w:rPr>
          <w:sz w:val="28"/>
          <w:szCs w:val="28"/>
        </w:rPr>
        <w:t>được</w:t>
      </w:r>
      <w:proofErr w:type="spellEnd"/>
      <w:r w:rsidR="7E56C1DE" w:rsidRPr="276EF83D">
        <w:rPr>
          <w:sz w:val="28"/>
          <w:szCs w:val="28"/>
        </w:rPr>
        <w:t xml:space="preserve"> </w:t>
      </w:r>
      <w:proofErr w:type="spellStart"/>
      <w:r w:rsidR="7E56C1DE" w:rsidRPr="276EF83D">
        <w:rPr>
          <w:sz w:val="28"/>
          <w:szCs w:val="28"/>
        </w:rPr>
        <w:t>thiết</w:t>
      </w:r>
      <w:proofErr w:type="spellEnd"/>
      <w:r w:rsidR="7E56C1DE" w:rsidRPr="276EF83D">
        <w:rPr>
          <w:sz w:val="28"/>
          <w:szCs w:val="28"/>
        </w:rPr>
        <w:t xml:space="preserve"> </w:t>
      </w:r>
      <w:proofErr w:type="spellStart"/>
      <w:r w:rsidR="7E56C1DE" w:rsidRPr="276EF83D">
        <w:rPr>
          <w:sz w:val="28"/>
          <w:szCs w:val="28"/>
        </w:rPr>
        <w:t>lập</w:t>
      </w:r>
      <w:proofErr w:type="spellEnd"/>
      <w:r w:rsidR="7E56C1DE" w:rsidRPr="69BA0B18">
        <w:rPr>
          <w:sz w:val="28"/>
          <w:szCs w:val="28"/>
        </w:rPr>
        <w:t xml:space="preserve"> </w:t>
      </w:r>
      <w:proofErr w:type="spellStart"/>
      <w:r w:rsidR="7E56C1DE" w:rsidRPr="69BA0B18">
        <w:rPr>
          <w:sz w:val="28"/>
          <w:szCs w:val="28"/>
        </w:rPr>
        <w:t>sẵn</w:t>
      </w:r>
      <w:proofErr w:type="spellEnd"/>
      <w:r w:rsidR="7E56C1DE" w:rsidRPr="69BA0B18">
        <w:rPr>
          <w:sz w:val="28"/>
          <w:szCs w:val="28"/>
        </w:rPr>
        <w:t xml:space="preserve">. </w:t>
      </w:r>
      <w:r w:rsidR="7E56C1DE" w:rsidRPr="7DF69342">
        <w:rPr>
          <w:sz w:val="28"/>
          <w:szCs w:val="28"/>
        </w:rPr>
        <w:t xml:space="preserve">Khi </w:t>
      </w:r>
      <w:proofErr w:type="spellStart"/>
      <w:r w:rsidR="7E56C1DE" w:rsidRPr="7DF69342">
        <w:rPr>
          <w:sz w:val="28"/>
          <w:szCs w:val="28"/>
        </w:rPr>
        <w:t>giải</w:t>
      </w:r>
      <w:proofErr w:type="spellEnd"/>
      <w:r w:rsidR="7E56C1DE" w:rsidRPr="7DF69342">
        <w:rPr>
          <w:sz w:val="28"/>
          <w:szCs w:val="28"/>
        </w:rPr>
        <w:t xml:space="preserve"> </w:t>
      </w:r>
      <w:proofErr w:type="spellStart"/>
      <w:r w:rsidR="7E56C1DE" w:rsidRPr="7DF69342">
        <w:rPr>
          <w:sz w:val="28"/>
          <w:szCs w:val="28"/>
        </w:rPr>
        <w:t>mã</w:t>
      </w:r>
      <w:proofErr w:type="spellEnd"/>
      <w:r w:rsidR="7E56C1DE" w:rsidRPr="7DF69342">
        <w:rPr>
          <w:sz w:val="28"/>
          <w:szCs w:val="28"/>
        </w:rPr>
        <w:t xml:space="preserve"> </w:t>
      </w:r>
      <w:proofErr w:type="spellStart"/>
      <w:r w:rsidR="7E56C1DE" w:rsidRPr="7DF69342">
        <w:rPr>
          <w:sz w:val="28"/>
          <w:szCs w:val="28"/>
        </w:rPr>
        <w:t>sẽ</w:t>
      </w:r>
      <w:proofErr w:type="spellEnd"/>
      <w:r w:rsidR="7E56C1DE" w:rsidRPr="4B70D639">
        <w:rPr>
          <w:sz w:val="28"/>
          <w:szCs w:val="28"/>
        </w:rPr>
        <w:t xml:space="preserve"> </w:t>
      </w:r>
      <w:proofErr w:type="spellStart"/>
      <w:r w:rsidR="7E56C1DE" w:rsidRPr="277AEE34">
        <w:rPr>
          <w:sz w:val="28"/>
          <w:szCs w:val="28"/>
        </w:rPr>
        <w:t>lần</w:t>
      </w:r>
      <w:proofErr w:type="spellEnd"/>
      <w:r w:rsidR="7E56C1DE" w:rsidRPr="277AEE34">
        <w:rPr>
          <w:sz w:val="28"/>
          <w:szCs w:val="28"/>
        </w:rPr>
        <w:t xml:space="preserve"> </w:t>
      </w:r>
      <w:proofErr w:type="spellStart"/>
      <w:r w:rsidR="7E56C1DE" w:rsidRPr="095E28F6">
        <w:rPr>
          <w:sz w:val="28"/>
          <w:szCs w:val="28"/>
        </w:rPr>
        <w:t>l</w:t>
      </w:r>
      <w:r w:rsidR="5A15C076" w:rsidRPr="095E28F6">
        <w:rPr>
          <w:sz w:val="28"/>
          <w:szCs w:val="28"/>
        </w:rPr>
        <w:t>ượt</w:t>
      </w:r>
      <w:proofErr w:type="spellEnd"/>
      <w:r w:rsidR="5A15C076" w:rsidRPr="095E28F6">
        <w:rPr>
          <w:sz w:val="28"/>
          <w:szCs w:val="28"/>
        </w:rPr>
        <w:t xml:space="preserve"> </w:t>
      </w:r>
      <w:proofErr w:type="spellStart"/>
      <w:r w:rsidR="5A15C076" w:rsidRPr="095E28F6">
        <w:rPr>
          <w:sz w:val="28"/>
          <w:szCs w:val="28"/>
        </w:rPr>
        <w:t>dựa</w:t>
      </w:r>
      <w:proofErr w:type="spellEnd"/>
      <w:r w:rsidR="5A15C076" w:rsidRPr="095E28F6">
        <w:rPr>
          <w:sz w:val="28"/>
          <w:szCs w:val="28"/>
        </w:rPr>
        <w:t xml:space="preserve"> </w:t>
      </w:r>
      <w:proofErr w:type="spellStart"/>
      <w:r w:rsidR="5A15C076" w:rsidRPr="66D462EB">
        <w:rPr>
          <w:sz w:val="28"/>
          <w:szCs w:val="28"/>
        </w:rPr>
        <w:t>trên</w:t>
      </w:r>
      <w:proofErr w:type="spellEnd"/>
      <w:r w:rsidR="5A15C076" w:rsidRPr="66D462EB">
        <w:rPr>
          <w:sz w:val="28"/>
          <w:szCs w:val="28"/>
        </w:rPr>
        <w:t xml:space="preserve"> </w:t>
      </w:r>
      <w:proofErr w:type="spellStart"/>
      <w:r w:rsidR="5A15C076" w:rsidRPr="66D462EB">
        <w:rPr>
          <w:sz w:val="28"/>
          <w:szCs w:val="28"/>
        </w:rPr>
        <w:t>các</w:t>
      </w:r>
      <w:proofErr w:type="spellEnd"/>
      <w:r w:rsidR="5A15C076" w:rsidRPr="66D462EB">
        <w:rPr>
          <w:sz w:val="28"/>
          <w:szCs w:val="28"/>
        </w:rPr>
        <w:t xml:space="preserve"> </w:t>
      </w:r>
      <w:proofErr w:type="spellStart"/>
      <w:r w:rsidR="5A15C076" w:rsidRPr="66D462EB">
        <w:rPr>
          <w:sz w:val="28"/>
          <w:szCs w:val="28"/>
        </w:rPr>
        <w:t>thuộc</w:t>
      </w:r>
      <w:proofErr w:type="spellEnd"/>
      <w:r w:rsidR="5A15C076" w:rsidRPr="66D462EB">
        <w:rPr>
          <w:sz w:val="28"/>
          <w:szCs w:val="28"/>
        </w:rPr>
        <w:t xml:space="preserve"> </w:t>
      </w:r>
      <w:proofErr w:type="spellStart"/>
      <w:r w:rsidR="5A15C076" w:rsidRPr="66D462EB">
        <w:rPr>
          <w:sz w:val="28"/>
          <w:szCs w:val="28"/>
        </w:rPr>
        <w:t>tính</w:t>
      </w:r>
      <w:proofErr w:type="spellEnd"/>
      <w:r w:rsidR="5A15C076" w:rsidRPr="66D462EB">
        <w:rPr>
          <w:sz w:val="28"/>
          <w:szCs w:val="28"/>
        </w:rPr>
        <w:t xml:space="preserve"> </w:t>
      </w:r>
      <w:proofErr w:type="spellStart"/>
      <w:r w:rsidR="5A15C076" w:rsidRPr="66D462EB">
        <w:rPr>
          <w:sz w:val="28"/>
          <w:szCs w:val="28"/>
        </w:rPr>
        <w:t>đó</w:t>
      </w:r>
      <w:proofErr w:type="spellEnd"/>
      <w:r w:rsidR="5A15C076" w:rsidRPr="66D462EB">
        <w:rPr>
          <w:sz w:val="28"/>
          <w:szCs w:val="28"/>
        </w:rPr>
        <w:t xml:space="preserve"> </w:t>
      </w:r>
      <w:proofErr w:type="spellStart"/>
      <w:r w:rsidR="5A15C076" w:rsidRPr="113CF153">
        <w:rPr>
          <w:sz w:val="28"/>
          <w:szCs w:val="28"/>
        </w:rPr>
        <w:t>để</w:t>
      </w:r>
      <w:proofErr w:type="spellEnd"/>
      <w:r w:rsidR="5A15C076" w:rsidRPr="113CF153">
        <w:rPr>
          <w:sz w:val="28"/>
          <w:szCs w:val="28"/>
        </w:rPr>
        <w:t xml:space="preserve"> </w:t>
      </w:r>
      <w:proofErr w:type="spellStart"/>
      <w:r w:rsidR="5A15C076" w:rsidRPr="113CF153">
        <w:rPr>
          <w:sz w:val="28"/>
          <w:szCs w:val="28"/>
        </w:rPr>
        <w:t>xem</w:t>
      </w:r>
      <w:proofErr w:type="spellEnd"/>
      <w:r w:rsidR="5A15C076" w:rsidRPr="113CF153">
        <w:rPr>
          <w:sz w:val="28"/>
          <w:szCs w:val="28"/>
        </w:rPr>
        <w:t xml:space="preserve"> </w:t>
      </w:r>
      <w:proofErr w:type="spellStart"/>
      <w:r w:rsidR="5A15C076" w:rsidRPr="11D8DA10">
        <w:rPr>
          <w:sz w:val="28"/>
          <w:szCs w:val="28"/>
        </w:rPr>
        <w:t>người</w:t>
      </w:r>
      <w:proofErr w:type="spellEnd"/>
      <w:r w:rsidR="5A15C076" w:rsidRPr="11D8DA10">
        <w:rPr>
          <w:sz w:val="28"/>
          <w:szCs w:val="28"/>
        </w:rPr>
        <w:t xml:space="preserve"> </w:t>
      </w:r>
      <w:proofErr w:type="spellStart"/>
      <w:r w:rsidR="5A15C076" w:rsidRPr="11D8DA10">
        <w:rPr>
          <w:sz w:val="28"/>
          <w:szCs w:val="28"/>
        </w:rPr>
        <w:t>dùng</w:t>
      </w:r>
      <w:proofErr w:type="spellEnd"/>
      <w:r w:rsidR="5A15C076" w:rsidRPr="11D8DA10">
        <w:rPr>
          <w:sz w:val="28"/>
          <w:szCs w:val="28"/>
        </w:rPr>
        <w:t xml:space="preserve"> </w:t>
      </w:r>
      <w:proofErr w:type="spellStart"/>
      <w:r w:rsidR="5A15C076" w:rsidRPr="11D8DA10">
        <w:rPr>
          <w:sz w:val="28"/>
          <w:szCs w:val="28"/>
        </w:rPr>
        <w:t>có</w:t>
      </w:r>
      <w:proofErr w:type="spellEnd"/>
      <w:r w:rsidR="5A15C076" w:rsidRPr="11D8DA10">
        <w:rPr>
          <w:sz w:val="28"/>
          <w:szCs w:val="28"/>
        </w:rPr>
        <w:t xml:space="preserve"> </w:t>
      </w:r>
      <w:proofErr w:type="spellStart"/>
      <w:r w:rsidR="5A15C076" w:rsidRPr="5FAC62BF">
        <w:rPr>
          <w:sz w:val="28"/>
          <w:szCs w:val="28"/>
        </w:rPr>
        <w:t>giải</w:t>
      </w:r>
      <w:proofErr w:type="spellEnd"/>
      <w:r w:rsidR="5A15C076" w:rsidRPr="5FAC62BF">
        <w:rPr>
          <w:sz w:val="28"/>
          <w:szCs w:val="28"/>
        </w:rPr>
        <w:t xml:space="preserve"> </w:t>
      </w:r>
      <w:proofErr w:type="spellStart"/>
      <w:r w:rsidR="5A15C076" w:rsidRPr="4E8C122E">
        <w:rPr>
          <w:sz w:val="28"/>
          <w:szCs w:val="28"/>
        </w:rPr>
        <w:t>mã</w:t>
      </w:r>
      <w:proofErr w:type="spellEnd"/>
      <w:r w:rsidR="5A15C076" w:rsidRPr="4E8C122E">
        <w:rPr>
          <w:sz w:val="28"/>
          <w:szCs w:val="28"/>
        </w:rPr>
        <w:t xml:space="preserve"> </w:t>
      </w:r>
      <w:proofErr w:type="spellStart"/>
      <w:r w:rsidR="5A15C076" w:rsidRPr="4E8C122E">
        <w:rPr>
          <w:sz w:val="28"/>
          <w:szCs w:val="28"/>
        </w:rPr>
        <w:t>dữ</w:t>
      </w:r>
      <w:proofErr w:type="spellEnd"/>
      <w:r w:rsidR="5A15C076" w:rsidRPr="4E8C122E">
        <w:rPr>
          <w:sz w:val="28"/>
          <w:szCs w:val="28"/>
        </w:rPr>
        <w:t xml:space="preserve"> </w:t>
      </w:r>
      <w:proofErr w:type="spellStart"/>
      <w:r w:rsidR="5A15C076" w:rsidRPr="4B6C41C3">
        <w:rPr>
          <w:sz w:val="28"/>
          <w:szCs w:val="28"/>
        </w:rPr>
        <w:t>liệu</w:t>
      </w:r>
      <w:proofErr w:type="spellEnd"/>
      <w:r w:rsidR="5A15C076" w:rsidRPr="4B6C41C3">
        <w:rPr>
          <w:sz w:val="28"/>
          <w:szCs w:val="28"/>
        </w:rPr>
        <w:t xml:space="preserve"> hay </w:t>
      </w:r>
      <w:proofErr w:type="spellStart"/>
      <w:r w:rsidR="5A15C076" w:rsidRPr="4B6C41C3">
        <w:rPr>
          <w:sz w:val="28"/>
          <w:szCs w:val="28"/>
        </w:rPr>
        <w:t>không</w:t>
      </w:r>
      <w:proofErr w:type="spellEnd"/>
      <w:r w:rsidR="5A15C076" w:rsidRPr="4D1A9347">
        <w:rPr>
          <w:sz w:val="28"/>
          <w:szCs w:val="28"/>
        </w:rPr>
        <w:t xml:space="preserve">. </w:t>
      </w:r>
      <w:proofErr w:type="spellStart"/>
      <w:r w:rsidR="5A15C076" w:rsidRPr="00D979DD">
        <w:rPr>
          <w:sz w:val="28"/>
          <w:szCs w:val="28"/>
        </w:rPr>
        <w:t>Ví</w:t>
      </w:r>
      <w:proofErr w:type="spellEnd"/>
      <w:r w:rsidR="5A15C076" w:rsidRPr="00D979DD">
        <w:rPr>
          <w:sz w:val="28"/>
          <w:szCs w:val="28"/>
        </w:rPr>
        <w:t xml:space="preserve"> </w:t>
      </w:r>
      <w:proofErr w:type="spellStart"/>
      <w:r w:rsidR="5A15C076" w:rsidRPr="00D979DD">
        <w:rPr>
          <w:sz w:val="28"/>
          <w:szCs w:val="28"/>
        </w:rPr>
        <w:t>dụ</w:t>
      </w:r>
      <w:proofErr w:type="spellEnd"/>
      <w:r w:rsidR="5A15C076" w:rsidRPr="00D979DD">
        <w:rPr>
          <w:sz w:val="28"/>
          <w:szCs w:val="28"/>
        </w:rPr>
        <w:t xml:space="preserve">: </w:t>
      </w:r>
      <w:r w:rsidR="00C367C6">
        <w:rPr>
          <w:sz w:val="28"/>
          <w:szCs w:val="28"/>
        </w:rPr>
        <w:t>[‘</w:t>
      </w:r>
      <w:r w:rsidR="5A15C076" w:rsidRPr="00D979DD">
        <w:rPr>
          <w:sz w:val="28"/>
          <w:szCs w:val="28"/>
        </w:rPr>
        <w:t>TEACHER</w:t>
      </w:r>
      <w:r w:rsidR="00C367C6">
        <w:rPr>
          <w:sz w:val="28"/>
          <w:szCs w:val="28"/>
        </w:rPr>
        <w:t>’</w:t>
      </w:r>
      <w:r w:rsidR="5A15C076" w:rsidRPr="00D979DD">
        <w:rPr>
          <w:sz w:val="28"/>
          <w:szCs w:val="28"/>
        </w:rPr>
        <w:t>,</w:t>
      </w:r>
      <w:r w:rsidR="00C367C6">
        <w:rPr>
          <w:sz w:val="28"/>
          <w:szCs w:val="28"/>
        </w:rPr>
        <w:t xml:space="preserve"> ‘</w:t>
      </w:r>
      <w:r w:rsidR="5A15C076" w:rsidRPr="00D979DD">
        <w:rPr>
          <w:sz w:val="28"/>
          <w:szCs w:val="28"/>
        </w:rPr>
        <w:t>DEAN</w:t>
      </w:r>
      <w:r w:rsidR="00C367C6">
        <w:rPr>
          <w:sz w:val="28"/>
          <w:szCs w:val="28"/>
        </w:rPr>
        <w:t>’</w:t>
      </w:r>
      <w:r w:rsidR="5A15C076" w:rsidRPr="00D979DD">
        <w:rPr>
          <w:sz w:val="28"/>
          <w:szCs w:val="28"/>
        </w:rPr>
        <w:t>,</w:t>
      </w:r>
      <w:r>
        <w:rPr>
          <w:sz w:val="28"/>
          <w:szCs w:val="28"/>
        </w:rPr>
        <w:t xml:space="preserve"> </w:t>
      </w:r>
      <w:r w:rsidR="00C367C6">
        <w:rPr>
          <w:sz w:val="28"/>
          <w:szCs w:val="28"/>
        </w:rPr>
        <w:t>‘</w:t>
      </w:r>
      <w:r w:rsidR="5A15C076" w:rsidRPr="00D979DD">
        <w:rPr>
          <w:sz w:val="28"/>
          <w:szCs w:val="28"/>
        </w:rPr>
        <w:t>UIT</w:t>
      </w:r>
      <w:r w:rsidR="00C367C6">
        <w:rPr>
          <w:sz w:val="28"/>
          <w:szCs w:val="28"/>
        </w:rPr>
        <w:t>’]</w:t>
      </w:r>
      <w:r w:rsidR="7D85BCE1" w:rsidRPr="00D979DD">
        <w:rPr>
          <w:sz w:val="28"/>
          <w:szCs w:val="28"/>
        </w:rPr>
        <w:t>.</w:t>
      </w:r>
      <w:r w:rsidR="7E56C1DE">
        <w:tab/>
      </w:r>
    </w:p>
    <w:p w14:paraId="0D3366D2" w14:textId="77777777" w:rsidR="00F5480E" w:rsidRDefault="268EDC53" w:rsidP="00F5480E">
      <w:pPr>
        <w:keepNext/>
      </w:pPr>
      <w:r>
        <w:rPr>
          <w:noProof/>
        </w:rPr>
        <w:drawing>
          <wp:inline distT="0" distB="0" distL="0" distR="0" wp14:anchorId="13454778" wp14:editId="36918D14">
            <wp:extent cx="5762626" cy="3648075"/>
            <wp:effectExtent l="0" t="0" r="0" b="0"/>
            <wp:docPr id="125760029" name="Picture 12576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2626" cy="3648075"/>
                    </a:xfrm>
                    <a:prstGeom prst="rect">
                      <a:avLst/>
                    </a:prstGeom>
                  </pic:spPr>
                </pic:pic>
              </a:graphicData>
            </a:graphic>
          </wp:inline>
        </w:drawing>
      </w:r>
    </w:p>
    <w:p w14:paraId="114A6844" w14:textId="61F17979" w:rsidR="00A30802" w:rsidRPr="002C2BD9" w:rsidRDefault="00373EF5" w:rsidP="00F5480E">
      <w:pPr>
        <w:pStyle w:val="Caption"/>
        <w:jc w:val="center"/>
      </w:pPr>
      <w:bookmarkStart w:id="90" w:name="_Toc169728745"/>
      <w:bookmarkStart w:id="91" w:name="_Toc169730238"/>
      <w:bookmarkStart w:id="92" w:name="_Toc169732174"/>
      <w:proofErr w:type="spellStart"/>
      <w:r>
        <w:t>Hình</w:t>
      </w:r>
      <w:proofErr w:type="spellEnd"/>
      <w:r w:rsidR="00F5480E" w:rsidRPr="002C2BD9">
        <w:t xml:space="preserve"> </w:t>
      </w:r>
      <w:r w:rsidR="00F5480E">
        <w:fldChar w:fldCharType="begin"/>
      </w:r>
      <w:r w:rsidR="00F5480E" w:rsidRPr="002C2BD9">
        <w:instrText xml:space="preserve"> SEQ Figure \* ARABIC </w:instrText>
      </w:r>
      <w:r w:rsidR="00F5480E">
        <w:fldChar w:fldCharType="separate"/>
      </w:r>
      <w:r w:rsidR="009D43F6">
        <w:rPr>
          <w:noProof/>
        </w:rPr>
        <w:t>9</w:t>
      </w:r>
      <w:r w:rsidR="00F5480E">
        <w:fldChar w:fldCharType="end"/>
      </w:r>
      <w:r w:rsidR="00F5480E">
        <w:rPr>
          <w:lang w:val="vi-VN"/>
        </w:rPr>
        <w:t>: Giải mã CP-ABE</w:t>
      </w:r>
      <w:bookmarkEnd w:id="90"/>
      <w:bookmarkEnd w:id="91"/>
      <w:bookmarkEnd w:id="92"/>
    </w:p>
    <w:p w14:paraId="5F489BE3" w14:textId="77777777" w:rsidR="00A30802" w:rsidRPr="002C2BD9" w:rsidRDefault="00A30802" w:rsidP="57F268F3">
      <w:r w:rsidRPr="002C2BD9">
        <w:br w:type="page"/>
      </w:r>
    </w:p>
    <w:p w14:paraId="7F913817" w14:textId="1B5FF72C" w:rsidR="00A30802" w:rsidRPr="001C7908" w:rsidRDefault="00A30802" w:rsidP="00FB4ACB">
      <w:pPr>
        <w:pStyle w:val="Heading2"/>
        <w:rPr>
          <w:lang w:val="en-US"/>
        </w:rPr>
      </w:pPr>
      <w:bookmarkStart w:id="93" w:name="_Toc169702070"/>
      <w:bookmarkStart w:id="94" w:name="_Toc974153786"/>
      <w:bookmarkStart w:id="95" w:name="_Toc169731653"/>
      <w:r>
        <w:lastRenderedPageBreak/>
        <w:t>2.</w:t>
      </w:r>
      <w:r>
        <w:rPr>
          <w:lang w:val="en-US"/>
        </w:rPr>
        <w:t>3</w:t>
      </w:r>
      <w:r>
        <w:t>. ABAC (Attribute-Based Access Control)</w:t>
      </w:r>
      <w:bookmarkEnd w:id="93"/>
      <w:bookmarkEnd w:id="94"/>
      <w:bookmarkEnd w:id="95"/>
    </w:p>
    <w:p w14:paraId="0121C864" w14:textId="77777777" w:rsidR="00A30802" w:rsidRPr="00AF2A0C" w:rsidRDefault="00A30802" w:rsidP="00A30802">
      <w:pPr>
        <w:spacing w:after="0"/>
        <w:ind w:firstLine="720"/>
        <w:rPr>
          <w:rFonts w:eastAsia="Times New Roman" w:cs="Times New Roman"/>
          <w:szCs w:val="26"/>
          <w:lang w:val="vi-VN"/>
        </w:rPr>
      </w:pPr>
      <w:r w:rsidRPr="00AF2A0C">
        <w:rPr>
          <w:rFonts w:eastAsia="Times New Roman" w:cs="Times New Roman"/>
          <w:szCs w:val="26"/>
          <w:lang w:val="vi-VN"/>
        </w:rPr>
        <w:t>ABAC là một mô hình kiểm soát truy cập hiện đại, linh hoạt, dựa trên các thuộc tính (attributes) của các thực thể như người dùng, tài nguyên, hành động và ngữ cảnh. ABAC cho phép các tổ chức xác định và thi hành các chính sách truy cập chi tiết và phức tạp, giúp bảo vệ tài nguyên một cách hiệu quả và an toàn hơn. Nhóm chúng em quyết định sử dụng ABAC để kiểm soát xem ai có quyền truy cập Cloud Database.</w:t>
      </w:r>
    </w:p>
    <w:p w14:paraId="08114586" w14:textId="4B9A2242" w:rsidR="00A30802" w:rsidRPr="006A4BE6" w:rsidRDefault="00A30802" w:rsidP="00A30802">
      <w:pPr>
        <w:pStyle w:val="Heading3"/>
        <w:rPr>
          <w:lang w:val="vi-VN"/>
        </w:rPr>
      </w:pPr>
      <w:bookmarkStart w:id="96" w:name="_Toc169702071"/>
      <w:bookmarkStart w:id="97" w:name="_Toc1131962556"/>
      <w:bookmarkStart w:id="98" w:name="_Toc169731654"/>
      <w:r w:rsidRPr="00F75FAF">
        <w:rPr>
          <w:lang w:val="vi-VN"/>
        </w:rPr>
        <w:t>2.3.1. Xác định các thuộc tính</w:t>
      </w:r>
      <w:bookmarkEnd w:id="96"/>
      <w:bookmarkEnd w:id="97"/>
      <w:bookmarkEnd w:id="98"/>
    </w:p>
    <w:p w14:paraId="19A4EB11" w14:textId="77777777" w:rsidR="00A30802" w:rsidRPr="00AF2A0C" w:rsidRDefault="00A30802" w:rsidP="00A30802">
      <w:pPr>
        <w:spacing w:after="0"/>
        <w:ind w:firstLine="720"/>
        <w:rPr>
          <w:szCs w:val="26"/>
          <w:lang w:val="vi-VN"/>
        </w:rPr>
      </w:pPr>
      <w:r w:rsidRPr="00AF2A0C">
        <w:rPr>
          <w:szCs w:val="26"/>
          <w:lang w:val="vi-VN"/>
        </w:rPr>
        <w:t>Xác định các thuộc tính liên quan đến người dùng, tài nguyên, hành động và ngữ cảnh. Các thuộc tính này có thể bao gồm:</w:t>
      </w:r>
    </w:p>
    <w:p w14:paraId="66DAB1CB" w14:textId="77777777" w:rsidR="00A30802" w:rsidRPr="00AF2A0C" w:rsidRDefault="00A30802" w:rsidP="00A30802">
      <w:pPr>
        <w:spacing w:after="0"/>
        <w:ind w:firstLine="720"/>
        <w:rPr>
          <w:szCs w:val="26"/>
          <w:lang w:val="vi-VN"/>
        </w:rPr>
      </w:pPr>
      <w:r w:rsidRPr="00AF2A0C">
        <w:rPr>
          <w:b/>
          <w:szCs w:val="26"/>
          <w:lang w:val="vi-VN"/>
        </w:rPr>
        <w:t>- Người dùng:</w:t>
      </w:r>
      <w:r w:rsidRPr="00AF2A0C">
        <w:rPr>
          <w:szCs w:val="26"/>
          <w:lang w:val="vi-VN"/>
        </w:rPr>
        <w:t xml:space="preserve"> Vai trò, cấp bậc, nhóm, địa chỉ IP.</w:t>
      </w:r>
    </w:p>
    <w:p w14:paraId="6EE3AD4B" w14:textId="77777777" w:rsidR="00A30802" w:rsidRPr="00AF2A0C" w:rsidRDefault="00A30802" w:rsidP="00A30802">
      <w:pPr>
        <w:spacing w:after="0"/>
        <w:ind w:left="720"/>
        <w:rPr>
          <w:szCs w:val="26"/>
          <w:lang w:val="vi-VN"/>
        </w:rPr>
      </w:pPr>
      <w:r w:rsidRPr="00AF2A0C">
        <w:rPr>
          <w:b/>
          <w:szCs w:val="26"/>
          <w:lang w:val="vi-VN"/>
        </w:rPr>
        <w:t>- Tài nguyên:</w:t>
      </w:r>
      <w:r w:rsidRPr="00AF2A0C">
        <w:rPr>
          <w:szCs w:val="26"/>
          <w:lang w:val="vi-VN"/>
        </w:rPr>
        <w:t xml:space="preserve"> Loại tài nguyên, nhãn độ nhạy, chủ sở hữu.</w:t>
      </w:r>
    </w:p>
    <w:p w14:paraId="2F7C1806" w14:textId="77777777" w:rsidR="00A30802" w:rsidRPr="00AF2A0C" w:rsidRDefault="00A30802" w:rsidP="00A30802">
      <w:pPr>
        <w:spacing w:after="0"/>
        <w:ind w:firstLine="720"/>
        <w:rPr>
          <w:szCs w:val="26"/>
          <w:lang w:val="vi-VN"/>
        </w:rPr>
      </w:pPr>
      <w:r w:rsidRPr="00AF2A0C">
        <w:rPr>
          <w:b/>
          <w:szCs w:val="26"/>
          <w:lang w:val="vi-VN"/>
        </w:rPr>
        <w:t>- Hành động:</w:t>
      </w:r>
      <w:r w:rsidRPr="00AF2A0C">
        <w:rPr>
          <w:szCs w:val="26"/>
          <w:lang w:val="vi-VN"/>
        </w:rPr>
        <w:t xml:space="preserve"> Loại hành động (đọc, viết, xóa), phương thức truy cập.</w:t>
      </w:r>
    </w:p>
    <w:p w14:paraId="46B268BC" w14:textId="77777777" w:rsidR="00A30802" w:rsidRPr="00AF2A0C" w:rsidRDefault="00A30802" w:rsidP="00A30802">
      <w:pPr>
        <w:spacing w:after="0"/>
        <w:ind w:firstLine="720"/>
        <w:rPr>
          <w:szCs w:val="26"/>
          <w:lang w:val="vi-VN"/>
        </w:rPr>
      </w:pPr>
      <w:r w:rsidRPr="00AF2A0C">
        <w:rPr>
          <w:b/>
          <w:szCs w:val="26"/>
          <w:lang w:val="vi-VN"/>
        </w:rPr>
        <w:t xml:space="preserve">- Ngữ cảnh: </w:t>
      </w:r>
      <w:r w:rsidRPr="00AF2A0C">
        <w:rPr>
          <w:szCs w:val="26"/>
          <w:lang w:val="vi-VN"/>
        </w:rPr>
        <w:t>Thời gian truy cập, vị trí truy cập, điều kiện mạng.</w:t>
      </w:r>
    </w:p>
    <w:p w14:paraId="4568C3DF" w14:textId="73212A0F" w:rsidR="00A30802" w:rsidRPr="006A4BE6" w:rsidRDefault="00A30802" w:rsidP="00A30802">
      <w:pPr>
        <w:pStyle w:val="Heading3"/>
        <w:rPr>
          <w:lang w:val="vi-VN"/>
        </w:rPr>
      </w:pPr>
      <w:bookmarkStart w:id="99" w:name="_Toc169702072"/>
      <w:bookmarkStart w:id="100" w:name="_Toc1158141698"/>
      <w:bookmarkStart w:id="101" w:name="_Toc169731655"/>
      <w:r w:rsidRPr="00F75FAF">
        <w:rPr>
          <w:lang w:val="vi-VN"/>
        </w:rPr>
        <w:t>2.3.2. Xác định các chính sách</w:t>
      </w:r>
      <w:bookmarkEnd w:id="99"/>
      <w:bookmarkEnd w:id="100"/>
      <w:bookmarkEnd w:id="101"/>
    </w:p>
    <w:p w14:paraId="5F2F181A" w14:textId="77777777" w:rsidR="00A30802" w:rsidRPr="00AF2A0C" w:rsidRDefault="00A30802" w:rsidP="00A30802">
      <w:pPr>
        <w:spacing w:after="0"/>
        <w:ind w:firstLine="720"/>
        <w:rPr>
          <w:szCs w:val="26"/>
          <w:lang w:val="vi-VN"/>
        </w:rPr>
      </w:pPr>
      <w:r w:rsidRPr="00AF2A0C">
        <w:rPr>
          <w:szCs w:val="26"/>
          <w:lang w:val="vi-VN"/>
        </w:rPr>
        <w:t>Xây dựng các chính sách truy cập dựa trên các thuộc tính đã xác định. Một chính sách truy cập thường bao gồm:</w:t>
      </w:r>
    </w:p>
    <w:p w14:paraId="2CBC9256" w14:textId="77777777" w:rsidR="00A30802" w:rsidRPr="00AF2A0C" w:rsidRDefault="00A30802" w:rsidP="00A30802">
      <w:pPr>
        <w:spacing w:after="0"/>
        <w:ind w:firstLine="720"/>
        <w:rPr>
          <w:rFonts w:eastAsia="Times New Roman" w:cs="Times New Roman"/>
          <w:szCs w:val="26"/>
          <w:lang w:val="vi-VN"/>
        </w:rPr>
      </w:pPr>
      <w:r w:rsidRPr="00AF2A0C">
        <w:rPr>
          <w:rFonts w:eastAsia="Times New Roman" w:cs="Times New Roman"/>
          <w:b/>
          <w:szCs w:val="26"/>
          <w:lang w:val="vi-VN"/>
        </w:rPr>
        <w:t>- Điều kiện (conditions):</w:t>
      </w:r>
      <w:r w:rsidRPr="00AF2A0C">
        <w:rPr>
          <w:rFonts w:eastAsia="Times New Roman" w:cs="Times New Roman"/>
          <w:szCs w:val="26"/>
          <w:lang w:val="vi-VN"/>
        </w:rPr>
        <w:t xml:space="preserve"> Các biểu thức logic kết hợp các thuộc tính.</w:t>
      </w:r>
    </w:p>
    <w:p w14:paraId="5946AE81" w14:textId="77777777" w:rsidR="00A30802" w:rsidRPr="00AF2A0C" w:rsidRDefault="00A30802" w:rsidP="00A30802">
      <w:pPr>
        <w:spacing w:after="0"/>
        <w:ind w:firstLine="720"/>
        <w:rPr>
          <w:rFonts w:eastAsia="Times New Roman" w:cs="Times New Roman"/>
          <w:szCs w:val="26"/>
          <w:lang w:val="vi-VN"/>
        </w:rPr>
      </w:pPr>
      <w:r w:rsidRPr="00AF2A0C">
        <w:rPr>
          <w:rFonts w:eastAsia="Times New Roman" w:cs="Times New Roman"/>
          <w:b/>
          <w:szCs w:val="26"/>
          <w:lang w:val="vi-VN"/>
        </w:rPr>
        <w:t>- Quyết định (decision):</w:t>
      </w:r>
      <w:r w:rsidRPr="00AF2A0C">
        <w:rPr>
          <w:rFonts w:eastAsia="Times New Roman" w:cs="Times New Roman"/>
          <w:szCs w:val="26"/>
          <w:lang w:val="vi-VN"/>
        </w:rPr>
        <w:t xml:space="preserve"> Cho phép hoặc từ chối truy cập nếu các điều kiện thỏa mãn.</w:t>
      </w:r>
    </w:p>
    <w:p w14:paraId="07A16CB9" w14:textId="5A576F25" w:rsidR="00A30802" w:rsidRPr="006A4BE6" w:rsidRDefault="00A30802" w:rsidP="00A30802">
      <w:pPr>
        <w:pStyle w:val="Heading3"/>
        <w:rPr>
          <w:lang w:val="vi-VN"/>
        </w:rPr>
      </w:pPr>
      <w:bookmarkStart w:id="102" w:name="_Toc169702073"/>
      <w:bookmarkStart w:id="103" w:name="_Toc273980885"/>
      <w:bookmarkStart w:id="104" w:name="_Toc169731656"/>
      <w:r w:rsidRPr="00F75FAF">
        <w:rPr>
          <w:lang w:val="vi-VN"/>
        </w:rPr>
        <w:t>2.3.3. Thi hành chính sách</w:t>
      </w:r>
      <w:bookmarkEnd w:id="102"/>
      <w:bookmarkEnd w:id="103"/>
      <w:bookmarkEnd w:id="104"/>
    </w:p>
    <w:p w14:paraId="56D4B139" w14:textId="77777777" w:rsidR="00A30802" w:rsidRPr="00AF2A0C" w:rsidRDefault="00A30802" w:rsidP="00A30802">
      <w:pPr>
        <w:spacing w:after="0"/>
        <w:ind w:firstLine="720"/>
        <w:rPr>
          <w:rFonts w:eastAsia="Times New Roman" w:cs="Times New Roman"/>
          <w:szCs w:val="26"/>
          <w:lang w:val="vi-VN"/>
        </w:rPr>
      </w:pPr>
      <w:r w:rsidRPr="00AF2A0C">
        <w:rPr>
          <w:rFonts w:eastAsia="Times New Roman" w:cs="Times New Roman"/>
          <w:szCs w:val="26"/>
          <w:lang w:val="vi-VN"/>
        </w:rPr>
        <w:t>Khi có yêu cầu truy cập, hệ thống ABAC sẽ:</w:t>
      </w:r>
    </w:p>
    <w:p w14:paraId="389FC481" w14:textId="77777777" w:rsidR="00A30802" w:rsidRPr="00AF2A0C" w:rsidRDefault="00A30802" w:rsidP="00A30802">
      <w:pPr>
        <w:spacing w:after="0"/>
        <w:ind w:firstLine="720"/>
        <w:rPr>
          <w:rFonts w:eastAsia="Times New Roman" w:cs="Times New Roman"/>
          <w:szCs w:val="26"/>
          <w:lang w:val="vi-VN"/>
        </w:rPr>
      </w:pPr>
      <w:r w:rsidRPr="00AF2A0C">
        <w:rPr>
          <w:rFonts w:eastAsia="Times New Roman" w:cs="Times New Roman"/>
          <w:szCs w:val="26"/>
          <w:lang w:val="vi-VN"/>
        </w:rPr>
        <w:t>- Thu thập các thuộc tính của người dùng, tài nguyên, hành động và ngữ cảnh của họ.</w:t>
      </w:r>
    </w:p>
    <w:p w14:paraId="644258CF" w14:textId="77777777" w:rsidR="00A30802" w:rsidRPr="00AF2A0C" w:rsidRDefault="00A30802" w:rsidP="00A30802">
      <w:pPr>
        <w:spacing w:after="0"/>
        <w:ind w:left="720"/>
        <w:rPr>
          <w:rFonts w:eastAsia="Times New Roman" w:cs="Times New Roman"/>
          <w:szCs w:val="26"/>
          <w:lang w:val="vi-VN"/>
        </w:rPr>
      </w:pPr>
      <w:r w:rsidRPr="00AF2A0C">
        <w:rPr>
          <w:rFonts w:eastAsia="Times New Roman" w:cs="Times New Roman"/>
          <w:szCs w:val="26"/>
          <w:lang w:val="vi-VN"/>
        </w:rPr>
        <w:t>- Đánh giá các thuộc tính này dựa trên các chính sách truy cập đã xác định.</w:t>
      </w:r>
    </w:p>
    <w:p w14:paraId="6055F622" w14:textId="77777777" w:rsidR="00A30802" w:rsidRPr="00AF2A0C" w:rsidRDefault="00A30802" w:rsidP="00A30802">
      <w:pPr>
        <w:spacing w:after="0"/>
        <w:ind w:firstLine="720"/>
        <w:rPr>
          <w:rFonts w:eastAsia="Times New Roman" w:cs="Times New Roman"/>
          <w:szCs w:val="26"/>
          <w:lang w:val="vi-VN"/>
        </w:rPr>
      </w:pPr>
      <w:r w:rsidRPr="00AF2A0C">
        <w:rPr>
          <w:rFonts w:eastAsia="Times New Roman" w:cs="Times New Roman"/>
          <w:szCs w:val="26"/>
          <w:lang w:val="vi-VN"/>
        </w:rPr>
        <w:t>- Đưa ra quyết định cho phép hoặc từ chối truy cập dựa trên kết quả đã đánh giá.</w:t>
      </w:r>
    </w:p>
    <w:p w14:paraId="363A4B04" w14:textId="7080523C" w:rsidR="00612013" w:rsidRDefault="00BB2EA8" w:rsidP="00612013">
      <w:pPr>
        <w:keepNext/>
        <w:spacing w:after="0"/>
        <w:rPr>
          <w:ins w:id="105" w:author="Microsoft Word" w:date="2024-06-19T08:21:00Z"/>
        </w:rPr>
      </w:pPr>
      <w:r w:rsidRPr="00BB2EA8">
        <w:lastRenderedPageBreak/>
        <w:drawing>
          <wp:inline distT="0" distB="0" distL="0" distR="0" wp14:anchorId="05DFB86B" wp14:editId="247F6B9E">
            <wp:extent cx="5760085" cy="5086985"/>
            <wp:effectExtent l="0" t="0" r="0" b="0"/>
            <wp:docPr id="15201389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38941" name="Picture 1" descr="A screen shot of a computer program&#10;&#10;Description automatically generated"/>
                    <pic:cNvPicPr/>
                  </pic:nvPicPr>
                  <pic:blipFill>
                    <a:blip r:embed="rId24"/>
                    <a:stretch>
                      <a:fillRect/>
                    </a:stretch>
                  </pic:blipFill>
                  <pic:spPr>
                    <a:xfrm>
                      <a:off x="0" y="0"/>
                      <a:ext cx="5760085" cy="5086985"/>
                    </a:xfrm>
                    <a:prstGeom prst="rect">
                      <a:avLst/>
                    </a:prstGeom>
                  </pic:spPr>
                </pic:pic>
              </a:graphicData>
            </a:graphic>
          </wp:inline>
        </w:drawing>
      </w:r>
    </w:p>
    <w:p w14:paraId="755CAB2C" w14:textId="7F62F8CC" w:rsidR="00612013" w:rsidRDefault="00373EF5" w:rsidP="00612013">
      <w:pPr>
        <w:pStyle w:val="Caption"/>
        <w:jc w:val="center"/>
        <w:rPr>
          <w:ins w:id="106" w:author="Microsoft Word" w:date="2024-06-19T08:21:00Z"/>
        </w:rPr>
      </w:pPr>
      <w:bookmarkStart w:id="107" w:name="_Toc169728746"/>
      <w:bookmarkStart w:id="108" w:name="_Toc169730239"/>
      <w:bookmarkStart w:id="109" w:name="_Toc169732175"/>
      <w:proofErr w:type="spellStart"/>
      <w:r>
        <w:t>Hình</w:t>
      </w:r>
      <w:proofErr w:type="spellEnd"/>
      <w:ins w:id="110" w:author="Microsoft Word" w:date="2024-06-19T08:21:00Z">
        <w:r w:rsidR="00612013">
          <w:t xml:space="preserve"> </w:t>
        </w:r>
        <w:r w:rsidR="00612013">
          <w:fldChar w:fldCharType="begin"/>
        </w:r>
        <w:r w:rsidR="00612013">
          <w:instrText xml:space="preserve"> SEQ Figure \* ARABIC </w:instrText>
        </w:r>
        <w:r w:rsidR="00612013">
          <w:fldChar w:fldCharType="separate"/>
        </w:r>
      </w:ins>
      <w:r w:rsidR="009D43F6">
        <w:rPr>
          <w:noProof/>
        </w:rPr>
        <w:t>10</w:t>
      </w:r>
      <w:ins w:id="111" w:author="Microsoft Word" w:date="2024-06-19T08:21:00Z">
        <w:r w:rsidR="00612013">
          <w:fldChar w:fldCharType="end"/>
        </w:r>
        <w:r w:rsidR="00612013">
          <w:rPr>
            <w:lang w:val="vi-VN"/>
          </w:rPr>
          <w:t>:</w:t>
        </w:r>
      </w:ins>
      <w:proofErr w:type="spellStart"/>
      <w:r w:rsidR="00895CBA">
        <w:t>Một</w:t>
      </w:r>
      <w:proofErr w:type="spellEnd"/>
      <w:ins w:id="112" w:author="Microsoft Word" w:date="2024-06-19T08:21:00Z">
        <w:r w:rsidR="00612013">
          <w:rPr>
            <w:lang w:val="vi-VN"/>
          </w:rPr>
          <w:t xml:space="preserve"> </w:t>
        </w:r>
      </w:ins>
      <w:r w:rsidR="00895CBA">
        <w:t>p</w:t>
      </w:r>
      <w:ins w:id="113" w:author="Microsoft Word" w:date="2024-06-19T08:21:00Z">
        <w:r w:rsidR="00612013">
          <w:rPr>
            <w:lang w:val="vi-VN"/>
          </w:rPr>
          <w:t>olicy</w:t>
        </w:r>
      </w:ins>
      <w:r w:rsidR="00895CBA">
        <w:t xml:space="preserve"> </w:t>
      </w:r>
      <w:proofErr w:type="spellStart"/>
      <w:r w:rsidR="00895CBA">
        <w:t>được</w:t>
      </w:r>
      <w:proofErr w:type="spellEnd"/>
      <w:r w:rsidR="00895CBA">
        <w:t xml:space="preserve"> </w:t>
      </w:r>
      <w:proofErr w:type="spellStart"/>
      <w:r w:rsidR="00895CBA">
        <w:t>thiết</w:t>
      </w:r>
      <w:proofErr w:type="spellEnd"/>
      <w:r w:rsidR="00895CBA">
        <w:t xml:space="preserve"> </w:t>
      </w:r>
      <w:proofErr w:type="spellStart"/>
      <w:r w:rsidR="00895CBA">
        <w:t>lặp</w:t>
      </w:r>
      <w:proofErr w:type="spellEnd"/>
      <w:r w:rsidR="00895CBA">
        <w:t xml:space="preserve"> </w:t>
      </w:r>
      <w:proofErr w:type="spellStart"/>
      <w:r w:rsidR="00895CBA">
        <w:t>sẵn</w:t>
      </w:r>
      <w:proofErr w:type="spellEnd"/>
      <w:r w:rsidR="00B7625C">
        <w:t xml:space="preserve"> </w:t>
      </w:r>
      <w:proofErr w:type="spellStart"/>
      <w:r w:rsidR="00B7625C">
        <w:t>cho</w:t>
      </w:r>
      <w:proofErr w:type="spellEnd"/>
      <w:ins w:id="114" w:author="Microsoft Word" w:date="2024-06-19T08:21:00Z">
        <w:r w:rsidR="00612013">
          <w:rPr>
            <w:lang w:val="vi-VN"/>
          </w:rPr>
          <w:t xml:space="preserve"> ABAC</w:t>
        </w:r>
        <w:bookmarkEnd w:id="107"/>
        <w:bookmarkEnd w:id="108"/>
        <w:bookmarkEnd w:id="109"/>
      </w:ins>
    </w:p>
    <w:p w14:paraId="5CD056A2" w14:textId="76D65584" w:rsidR="00A30802" w:rsidRPr="00CE6F3D" w:rsidRDefault="00A30802" w:rsidP="00A30802">
      <w:pPr>
        <w:spacing w:after="0"/>
        <w:rPr>
          <w:lang w:val="vi-VN"/>
        </w:rPr>
      </w:pPr>
      <w:commentRangeStart w:id="115"/>
      <w:commentRangeEnd w:id="115"/>
      <w:r>
        <w:rPr>
          <w:rStyle w:val="CommentReference"/>
        </w:rPr>
        <w:commentReference w:id="115"/>
      </w:r>
    </w:p>
    <w:p w14:paraId="0C663C9A" w14:textId="5CDD4EB0" w:rsidR="00B557D1" w:rsidRDefault="001F3963" w:rsidP="001F3963">
      <w:pPr>
        <w:spacing w:after="0"/>
        <w:ind w:firstLine="720"/>
        <w:rPr>
          <w:lang w:val="vi-VN"/>
        </w:rPr>
      </w:pPr>
      <w:r>
        <w:rPr>
          <w:szCs w:val="26"/>
        </w:rPr>
        <w:t xml:space="preserve">- </w:t>
      </w:r>
      <w:r w:rsidR="00A30802" w:rsidRPr="00CE6F3D">
        <w:rPr>
          <w:szCs w:val="26"/>
          <w:lang w:val="vi-VN"/>
        </w:rPr>
        <w:t>Ảnh trên là m</w:t>
      </w:r>
      <w:r w:rsidR="00A30802" w:rsidRPr="00AF2A0C">
        <w:rPr>
          <w:szCs w:val="26"/>
          <w:lang w:val="vi-VN"/>
        </w:rPr>
        <w:t xml:space="preserve">ột đoạn ABAC nhóm chúng em sử dụng để xây dựng cho hệ thống. </w:t>
      </w:r>
      <w:r w:rsidR="00B557D1">
        <w:rPr>
          <w:lang w:val="vi-VN"/>
        </w:rPr>
        <w:br w:type="page"/>
      </w:r>
    </w:p>
    <w:p w14:paraId="66D04ECB" w14:textId="696582CA" w:rsidR="1B397792" w:rsidRPr="005C3B1A" w:rsidRDefault="00B557D1" w:rsidP="00E83A42">
      <w:pPr>
        <w:pStyle w:val="Heading1"/>
      </w:pPr>
      <w:bookmarkStart w:id="116" w:name="_Toc169704517"/>
      <w:bookmarkStart w:id="117" w:name="_Toc1339815306"/>
      <w:bookmarkStart w:id="118" w:name="_Toc169731657"/>
      <w:r>
        <w:t>CHƯƠNG 3</w:t>
      </w:r>
      <w:r w:rsidR="001C7908" w:rsidRPr="00634121">
        <w:t>.</w:t>
      </w:r>
      <w:r>
        <w:t xml:space="preserve"> T</w:t>
      </w:r>
      <w:r w:rsidR="31F6BE95">
        <w:t xml:space="preserve">ÀI NGUYÊN CỦA MÔ </w:t>
      </w:r>
      <w:bookmarkEnd w:id="116"/>
      <w:bookmarkEnd w:id="117"/>
      <w:r w:rsidR="00F370E9">
        <w:t>HÌNH</w:t>
      </w:r>
      <w:bookmarkEnd w:id="118"/>
    </w:p>
    <w:p w14:paraId="7176DEB1" w14:textId="0154557B" w:rsidR="00A604B0" w:rsidRPr="001C7908" w:rsidRDefault="00D63334" w:rsidP="00FB4ACB">
      <w:pPr>
        <w:pStyle w:val="Heading2"/>
      </w:pPr>
      <w:bookmarkStart w:id="119" w:name="_Toc169702075"/>
      <w:bookmarkStart w:id="120" w:name="_Toc1621953465"/>
      <w:bookmarkStart w:id="121" w:name="_Toc169731658"/>
      <w:r>
        <w:t>3.1. Công cụ và tài nguyên</w:t>
      </w:r>
      <w:bookmarkEnd w:id="119"/>
      <w:bookmarkEnd w:id="120"/>
      <w:bookmarkEnd w:id="121"/>
    </w:p>
    <w:p w14:paraId="7646198F" w14:textId="0C8E66AD" w:rsidR="00DB6258" w:rsidRPr="00F75FAF" w:rsidRDefault="00CA0570" w:rsidP="00F217B7">
      <w:pPr>
        <w:pStyle w:val="Heading3"/>
        <w:rPr>
          <w:lang w:val="vi-VN"/>
        </w:rPr>
      </w:pPr>
      <w:bookmarkStart w:id="122" w:name="_Toc169702076"/>
      <w:bookmarkStart w:id="123" w:name="_Toc346623111"/>
      <w:bookmarkStart w:id="124" w:name="_Toc169731659"/>
      <w:r w:rsidRPr="78E5CDB2">
        <w:rPr>
          <w:lang w:val="vi-VN"/>
        </w:rPr>
        <w:t>3.1.1. Ngôn ngữ lập trình</w:t>
      </w:r>
      <w:r w:rsidR="00561C96" w:rsidRPr="78E5CDB2">
        <w:rPr>
          <w:lang w:val="vi-VN"/>
        </w:rPr>
        <w:t xml:space="preserve"> </w:t>
      </w:r>
      <w:r w:rsidR="00F217B7" w:rsidRPr="78E5CDB2">
        <w:rPr>
          <w:lang w:val="vi-VN"/>
        </w:rPr>
        <w:t>Python</w:t>
      </w:r>
      <w:r w:rsidR="00A42FBF" w:rsidRPr="78E5CDB2">
        <w:rPr>
          <w:lang w:val="vi-VN"/>
        </w:rPr>
        <w:t xml:space="preserve"> 3.10.11</w:t>
      </w:r>
      <w:bookmarkEnd w:id="122"/>
      <w:bookmarkEnd w:id="123"/>
      <w:bookmarkEnd w:id="124"/>
    </w:p>
    <w:p w14:paraId="0C731F3B" w14:textId="77777777" w:rsidR="00F217B7" w:rsidRPr="00DB31EF" w:rsidRDefault="00F217B7" w:rsidP="00F217B7">
      <w:pPr>
        <w:spacing w:after="0"/>
        <w:ind w:firstLine="720"/>
        <w:rPr>
          <w:lang w:val="vi-VN"/>
        </w:rPr>
      </w:pPr>
      <w:r w:rsidRPr="00DB31EF">
        <w:rPr>
          <w:lang w:val="vi-VN"/>
        </w:rPr>
        <w:t>Python là một ngôn ngữ lập trình bậc cao, được thiết kế với cú pháp đơn giản và dễ đọc, giúp lập trình viên viết mã nhanh chóng và hiệu quả. Python là một ngôn ngữ thông dịch, đa nền tảng, và có một kho thư viện phong phú. Các ưu điểm của Python bao gồm dễ học, năng suất cao, và cộng đồng mạnh mẽ, khiến nó trở thành lựa chọn lý tưởng cho nhiều lĩnh vực như phát triển web, khoa học dữ liệu, và trí tuệ nhân tạo.</w:t>
      </w:r>
    </w:p>
    <w:p w14:paraId="207A8FEF" w14:textId="63E65780" w:rsidR="00CA0570" w:rsidRDefault="00CA0570" w:rsidP="00F217B7">
      <w:pPr>
        <w:pStyle w:val="Heading3"/>
      </w:pPr>
      <w:bookmarkStart w:id="125" w:name="_Toc169702077"/>
      <w:bookmarkStart w:id="126" w:name="_Toc3302466"/>
      <w:bookmarkStart w:id="127" w:name="_Toc169731660"/>
      <w:commentRangeStart w:id="128"/>
      <w:r>
        <w:t xml:space="preserve">3.1.2. </w:t>
      </w:r>
      <w:proofErr w:type="spellStart"/>
      <w:r>
        <w:t>Môi</w:t>
      </w:r>
      <w:proofErr w:type="spellEnd"/>
      <w:r>
        <w:t xml:space="preserve"> </w:t>
      </w:r>
      <w:proofErr w:type="spellStart"/>
      <w:r>
        <w:t>trường</w:t>
      </w:r>
      <w:proofErr w:type="spellEnd"/>
      <w:r>
        <w:t xml:space="preserve"> </w:t>
      </w:r>
      <w:proofErr w:type="spellStart"/>
      <w:r w:rsidR="008C2AA4">
        <w:t>triển</w:t>
      </w:r>
      <w:proofErr w:type="spellEnd"/>
      <w:r w:rsidR="008C2AA4">
        <w:t xml:space="preserve"> </w:t>
      </w:r>
      <w:proofErr w:type="spellStart"/>
      <w:r w:rsidR="008C2AA4">
        <w:t>khai</w:t>
      </w:r>
      <w:bookmarkEnd w:id="125"/>
      <w:bookmarkEnd w:id="126"/>
      <w:bookmarkEnd w:id="127"/>
      <w:proofErr w:type="spellEnd"/>
    </w:p>
    <w:p w14:paraId="6E41A686" w14:textId="77777777" w:rsidR="008C2AA4" w:rsidRDefault="00CD647A" w:rsidP="00FB4ACB">
      <w:pPr>
        <w:spacing w:after="0"/>
        <w:ind w:firstLine="720"/>
        <w:rPr>
          <w:lang w:val="vi-VN"/>
        </w:rPr>
      </w:pPr>
      <w:r>
        <w:rPr>
          <w:lang w:val="vi-VN"/>
        </w:rPr>
        <w:t>- Center of Authority:</w:t>
      </w:r>
    </w:p>
    <w:p w14:paraId="4166F3E2" w14:textId="65825D35" w:rsidR="008C2AA4" w:rsidRPr="00A3477E" w:rsidRDefault="008C2AA4" w:rsidP="00FB4ACB">
      <w:pPr>
        <w:spacing w:after="0"/>
        <w:ind w:left="720" w:firstLine="720"/>
      </w:pPr>
      <w:r>
        <w:rPr>
          <w:lang w:val="vi-VN"/>
        </w:rPr>
        <w:t xml:space="preserve">+ Thiết bị: </w:t>
      </w:r>
      <w:r w:rsidR="00C072AB" w:rsidRPr="00C072AB">
        <w:rPr>
          <w:lang w:val="vi-VN"/>
        </w:rPr>
        <w:t xml:space="preserve">Laptop Acer Swift 3 SF314-511-55QE </w:t>
      </w:r>
      <w:r w:rsidR="006B6DF3">
        <w:rPr>
          <w:lang w:val="vi-VN"/>
        </w:rPr>
        <w:t>Intel Core-</w:t>
      </w:r>
      <w:r w:rsidR="00C072AB" w:rsidRPr="00C072AB">
        <w:rPr>
          <w:lang w:val="vi-VN"/>
        </w:rPr>
        <w:t>i5</w:t>
      </w:r>
      <w:r w:rsidR="006B6DF3">
        <w:rPr>
          <w:lang w:val="vi-VN"/>
        </w:rPr>
        <w:t xml:space="preserve"> </w:t>
      </w:r>
      <w:r w:rsidR="000F19B3">
        <w:rPr>
          <w:lang w:val="vi-VN"/>
        </w:rPr>
        <w:t>1135G7</w:t>
      </w:r>
      <w:r w:rsidR="00A3477E">
        <w:t>.</w:t>
      </w:r>
    </w:p>
    <w:p w14:paraId="33BAD117" w14:textId="2993AC8A" w:rsidR="007E3A09" w:rsidRDefault="008C2AA4" w:rsidP="00FB4ACB">
      <w:pPr>
        <w:spacing w:after="0"/>
        <w:ind w:left="720" w:firstLine="720"/>
        <w:rPr>
          <w:lang w:val="vi-VN"/>
        </w:rPr>
      </w:pPr>
      <w:r>
        <w:rPr>
          <w:lang w:val="vi-VN"/>
        </w:rPr>
        <w:t>+ Hệ điều hành:</w:t>
      </w:r>
      <w:r w:rsidR="007E3A09">
        <w:rPr>
          <w:lang w:val="vi-VN"/>
        </w:rPr>
        <w:t xml:space="preserve"> Ubuntu 22.04</w:t>
      </w:r>
      <w:r w:rsidR="00E53A2F">
        <w:rPr>
          <w:lang w:val="vi-VN"/>
        </w:rPr>
        <w:t xml:space="preserve"> </w:t>
      </w:r>
      <w:r w:rsidR="00E53A2F" w:rsidRPr="00E53A2F">
        <w:rPr>
          <w:lang w:val="vi-VN"/>
        </w:rPr>
        <w:t>Jammy Jellyfish</w:t>
      </w:r>
      <w:r w:rsidR="007E3A09">
        <w:rPr>
          <w:lang w:val="vi-VN"/>
        </w:rPr>
        <w:t>.</w:t>
      </w:r>
    </w:p>
    <w:p w14:paraId="33353769" w14:textId="480D573E" w:rsidR="007E3A09" w:rsidRDefault="007E3A09" w:rsidP="00FB4ACB">
      <w:pPr>
        <w:spacing w:after="0"/>
        <w:ind w:firstLine="720"/>
        <w:rPr>
          <w:lang w:val="vi-VN"/>
        </w:rPr>
      </w:pPr>
      <w:r>
        <w:rPr>
          <w:lang w:val="vi-VN"/>
        </w:rPr>
        <w:t xml:space="preserve">- </w:t>
      </w:r>
      <w:r w:rsidR="008C2AA4">
        <w:rPr>
          <w:lang w:val="vi-VN"/>
        </w:rPr>
        <w:t xml:space="preserve">Data Owner: </w:t>
      </w:r>
    </w:p>
    <w:p w14:paraId="12150EBC" w14:textId="5AFE369F" w:rsidR="00C072AB" w:rsidRPr="00A3477E" w:rsidRDefault="00C072AB" w:rsidP="00FB4ACB">
      <w:pPr>
        <w:spacing w:after="0"/>
        <w:ind w:left="720" w:firstLine="720"/>
      </w:pPr>
      <w:r>
        <w:rPr>
          <w:lang w:val="vi-VN"/>
        </w:rPr>
        <w:t xml:space="preserve">+ Thiết bị: </w:t>
      </w:r>
      <w:r w:rsidR="00B3664E" w:rsidRPr="00B3664E">
        <w:rPr>
          <w:lang w:val="vi-VN"/>
        </w:rPr>
        <w:t xml:space="preserve">Macbook Air 2019 </w:t>
      </w:r>
      <w:r w:rsidR="006B6DF3">
        <w:rPr>
          <w:lang w:val="vi-VN"/>
        </w:rPr>
        <w:t>Intel Core-</w:t>
      </w:r>
      <w:r w:rsidR="00B3664E" w:rsidRPr="00B3664E">
        <w:rPr>
          <w:lang w:val="vi-VN"/>
        </w:rPr>
        <w:t>i5</w:t>
      </w:r>
      <w:r w:rsidR="006B6DF3">
        <w:rPr>
          <w:lang w:val="vi-VN"/>
        </w:rPr>
        <w:t xml:space="preserve"> 8210Y</w:t>
      </w:r>
      <w:r w:rsidR="00A3477E">
        <w:t>.</w:t>
      </w:r>
    </w:p>
    <w:p w14:paraId="36B3378C" w14:textId="70E8EF88" w:rsidR="001F6EFE" w:rsidRPr="00F75FAF" w:rsidRDefault="001F6EFE" w:rsidP="00FB4ACB">
      <w:pPr>
        <w:spacing w:after="0"/>
        <w:ind w:left="720" w:firstLine="720"/>
        <w:rPr>
          <w:lang w:val="pt-BR"/>
        </w:rPr>
      </w:pPr>
      <w:r>
        <w:rPr>
          <w:lang w:val="vi-VN"/>
        </w:rPr>
        <w:t>+ Hệ điều hành: macOS 14.5 Sonoma</w:t>
      </w:r>
      <w:r w:rsidR="00A3477E" w:rsidRPr="00F75FAF">
        <w:rPr>
          <w:lang w:val="pt-BR"/>
        </w:rPr>
        <w:t>.</w:t>
      </w:r>
    </w:p>
    <w:p w14:paraId="0AB474FC" w14:textId="649DEA99" w:rsidR="00B3664E" w:rsidRDefault="00DD45A0" w:rsidP="00FB4ACB">
      <w:pPr>
        <w:spacing w:after="0"/>
        <w:ind w:firstLine="720"/>
        <w:rPr>
          <w:lang w:val="vi-VN"/>
        </w:rPr>
      </w:pPr>
      <w:r>
        <w:rPr>
          <w:lang w:val="vi-VN"/>
        </w:rPr>
        <w:t>- Data User:</w:t>
      </w:r>
    </w:p>
    <w:p w14:paraId="736A9A22" w14:textId="553EA639" w:rsidR="00DD45A0" w:rsidRPr="00A3477E" w:rsidRDefault="00DD45A0" w:rsidP="00FB4ACB">
      <w:pPr>
        <w:spacing w:after="0"/>
        <w:ind w:left="720" w:firstLine="720"/>
      </w:pPr>
      <w:r>
        <w:rPr>
          <w:lang w:val="vi-VN"/>
        </w:rPr>
        <w:t xml:space="preserve">+ Thiết </w:t>
      </w:r>
      <w:r w:rsidR="00CF3956">
        <w:rPr>
          <w:lang w:val="vi-VN"/>
        </w:rPr>
        <w:t xml:space="preserve">bị: </w:t>
      </w:r>
      <w:r w:rsidR="3E3E3868">
        <w:rPr>
          <w:lang w:val="vi-VN"/>
        </w:rPr>
        <w:t>Laptop Asus Zenbook 14 Oled Intel Core-i5 1240P</w:t>
      </w:r>
      <w:r w:rsidR="00A3477E">
        <w:t>.</w:t>
      </w:r>
    </w:p>
    <w:p w14:paraId="6E648A5B" w14:textId="445112B7" w:rsidR="00CF3956" w:rsidRPr="00CE6F3D" w:rsidRDefault="00CF3956" w:rsidP="00FB4ACB">
      <w:pPr>
        <w:spacing w:after="0"/>
        <w:ind w:left="720" w:firstLine="720"/>
        <w:rPr>
          <w:lang w:val="vi-VN"/>
        </w:rPr>
      </w:pPr>
      <w:r>
        <w:rPr>
          <w:lang w:val="vi-VN"/>
        </w:rPr>
        <w:t xml:space="preserve">+ Hệ điều hành: Ubuntu 22.04 </w:t>
      </w:r>
      <w:r w:rsidRPr="00E53A2F">
        <w:rPr>
          <w:lang w:val="vi-VN"/>
        </w:rPr>
        <w:t>Jammy Jellyfish</w:t>
      </w:r>
      <w:r>
        <w:rPr>
          <w:lang w:val="vi-VN"/>
        </w:rPr>
        <w:t>.</w:t>
      </w:r>
      <w:commentRangeEnd w:id="128"/>
      <w:r>
        <w:rPr>
          <w:rStyle w:val="CommentReference"/>
        </w:rPr>
        <w:commentReference w:id="128"/>
      </w:r>
    </w:p>
    <w:p w14:paraId="6CD93CF5" w14:textId="16B7AE35" w:rsidR="006824FF" w:rsidRPr="00F75FAF" w:rsidRDefault="006824FF" w:rsidP="006824FF">
      <w:pPr>
        <w:pStyle w:val="Heading3"/>
        <w:rPr>
          <w:lang w:val="vi-VN"/>
        </w:rPr>
      </w:pPr>
      <w:bookmarkStart w:id="129" w:name="_Toc169702078"/>
      <w:bookmarkStart w:id="130" w:name="_Toc1771788683"/>
      <w:bookmarkStart w:id="131" w:name="_Toc169731661"/>
      <w:r w:rsidRPr="00F75FAF">
        <w:rPr>
          <w:lang w:val="vi-VN"/>
        </w:rPr>
        <w:t>3.1.3. Thư viện hỗ trợ</w:t>
      </w:r>
      <w:bookmarkEnd w:id="129"/>
      <w:bookmarkEnd w:id="130"/>
      <w:bookmarkEnd w:id="131"/>
    </w:p>
    <w:p w14:paraId="3A86CA84" w14:textId="10EAA61F" w:rsidR="00D439FE" w:rsidRPr="006A4BE6" w:rsidRDefault="00D439FE" w:rsidP="00B62297">
      <w:pPr>
        <w:pStyle w:val="Heading4"/>
      </w:pPr>
      <w:r w:rsidRPr="002C2BD9">
        <w:t>3.1.</w:t>
      </w:r>
      <w:r w:rsidR="00805922" w:rsidRPr="002C2BD9">
        <w:t>3</w:t>
      </w:r>
      <w:r w:rsidR="006824FF" w:rsidRPr="002C2BD9">
        <w:t>.1</w:t>
      </w:r>
      <w:r w:rsidRPr="002C2BD9">
        <w:t>. Charm-Crypto</w:t>
      </w:r>
    </w:p>
    <w:p w14:paraId="151E23E7" w14:textId="6BA881C1" w:rsidR="00D439FE" w:rsidRPr="00D439FE" w:rsidRDefault="00D439FE" w:rsidP="00151C57">
      <w:pPr>
        <w:spacing w:after="0"/>
        <w:ind w:firstLine="720"/>
        <w:rPr>
          <w:lang w:val="vi-VN"/>
        </w:rPr>
      </w:pPr>
      <w:r w:rsidRPr="00D439FE">
        <w:rPr>
          <w:lang w:val="vi-VN"/>
        </w:rPr>
        <w:t>Charm-Crypto là một framework mã nguồn mở dành cho nghiên cứu và phát triển các giao thức mật mã. Nó được thiết kế để dễ dàng mô phỏng và triển khai các thuật toán mật mã phức tạp, hỗ trợ nhiều loại nhóm mật mã và cung cấp các công cụ để nhanh chóng triển khai các thuật toán mới. Charm-Crypto hỗ trợ nhiều giao thức mật mã bao gồm các giao thức dựa trên cặp (pairing-based) và mật mã đường cong elliptic (elliptic curve cryptography), và là một công cụ quan trọng cho các nhà nghiên cứu trong lĩnh vực mật mã.</w:t>
      </w:r>
    </w:p>
    <w:p w14:paraId="7F3FD503" w14:textId="6502534B" w:rsidR="00D439FE" w:rsidRPr="006A4BE6" w:rsidRDefault="00D439FE" w:rsidP="00B62297">
      <w:pPr>
        <w:pStyle w:val="Heading4"/>
      </w:pPr>
      <w:r w:rsidRPr="002C2BD9">
        <w:lastRenderedPageBreak/>
        <w:t>3.1.3.</w:t>
      </w:r>
      <w:r w:rsidR="00805922" w:rsidRPr="002C2BD9">
        <w:t>2.</w:t>
      </w:r>
      <w:r w:rsidRPr="002C2BD9">
        <w:t xml:space="preserve"> PyCryptodome</w:t>
      </w:r>
    </w:p>
    <w:p w14:paraId="5693C066" w14:textId="14E9F279" w:rsidR="00DB31EF" w:rsidRPr="00DB31EF" w:rsidRDefault="00D439FE" w:rsidP="00151C57">
      <w:pPr>
        <w:spacing w:after="0"/>
        <w:ind w:firstLine="720"/>
        <w:rPr>
          <w:lang w:val="vi-VN"/>
        </w:rPr>
      </w:pPr>
      <w:r w:rsidRPr="00D439FE">
        <w:rPr>
          <w:lang w:val="vi-VN"/>
        </w:rPr>
        <w:t>PyCryptodome là một thư viện mật mã cho Python, được thiết kế để thay thế PyCrypto với các cải tiến về bảo mật và chức năng. Thư viện này cung cấp các công cụ mạnh mẽ để thực hiện các thao tác mật mã như mã hóa, giải mã, băm (hashing), và tạo chữ ký số. PyCryptodome có API đơn giản và dễ hiểu, hỗ trợ nhiều thuật toán mật mã hiện đại như AES, RSA, SHA-256, và được tối ưu hóa để cung cấp hiệu năng cao trong các ứng dụng thực tế, đảm bảo an toàn trước các lỗ hổng bảo mật mới.</w:t>
      </w:r>
    </w:p>
    <w:p w14:paraId="740C50A2" w14:textId="25424608" w:rsidR="00DB31EF" w:rsidRPr="006A4BE6" w:rsidRDefault="00DE7A75" w:rsidP="00B62297">
      <w:pPr>
        <w:pStyle w:val="Heading4"/>
      </w:pPr>
      <w:r w:rsidRPr="002C2BD9">
        <w:t>3.1.</w:t>
      </w:r>
      <w:r w:rsidR="00805922" w:rsidRPr="002C2BD9">
        <w:t>3.3</w:t>
      </w:r>
      <w:r w:rsidRPr="002C2BD9">
        <w:t xml:space="preserve">. </w:t>
      </w:r>
      <w:r w:rsidR="00592D72" w:rsidRPr="002C2BD9">
        <w:t>OpenSSL</w:t>
      </w:r>
    </w:p>
    <w:p w14:paraId="633A13F3" w14:textId="4981A1C1" w:rsidR="00592D72" w:rsidRPr="00DB31EF" w:rsidRDefault="00592D72" w:rsidP="00151C57">
      <w:pPr>
        <w:spacing w:after="0"/>
        <w:rPr>
          <w:lang w:val="vi-VN"/>
        </w:rPr>
      </w:pPr>
      <w:r>
        <w:rPr>
          <w:lang w:val="vi-VN"/>
        </w:rPr>
        <w:tab/>
      </w:r>
      <w:r w:rsidRPr="00592D72">
        <w:rPr>
          <w:lang w:val="vi-VN"/>
        </w:rPr>
        <w:t>OpenSSL là một thư viện phần mềm mạnh mẽ và mã nguồn mở, cung cấp các công cụ và giao thức cần thiết để thực hiện các chức năng bảo mật như mã hóa, giải mã, và chứng thực trên Internet. Được phát triển nhằm hỗ trợ các giao thức TLS (Transport Layer Security) và SSL (Secure Sockets Layer), OpenSSL cung cấp các thư viện mạnh mẽ cho các ngôn ngữ lập trình như C và C++, cùng với các công cụ dòng lệnh để tạo và quản lý các chứng chỉ số, khóa riêng, và các yếu tố bảo mật khác. OpenSSL được sử dụng rộng rãi trong nhiều ứng dụng và dịch vụ trực tuyến để bảo vệ dữ liệu và đảm bảo sự riêng tư và toàn vẹn của các kết nối mạng.</w:t>
      </w:r>
    </w:p>
    <w:p w14:paraId="33B377D6" w14:textId="26C8BA38" w:rsidR="00D73099" w:rsidRPr="002C2BD9" w:rsidRDefault="00592D72" w:rsidP="00B62297">
      <w:pPr>
        <w:pStyle w:val="Heading4"/>
      </w:pPr>
      <w:r w:rsidRPr="002C2BD9">
        <w:t>3.1.</w:t>
      </w:r>
      <w:r w:rsidR="00805922" w:rsidRPr="002C2BD9">
        <w:t>3</w:t>
      </w:r>
      <w:r w:rsidR="00586981" w:rsidRPr="002C2BD9">
        <w:t>.4</w:t>
      </w:r>
      <w:r w:rsidRPr="002C2BD9">
        <w:t xml:space="preserve">. </w:t>
      </w:r>
      <w:r w:rsidR="00D73099" w:rsidRPr="002C2BD9">
        <w:t>PBC (Pairing-Based Cryptography)</w:t>
      </w:r>
    </w:p>
    <w:p w14:paraId="177E3A49" w14:textId="7EEF0C30" w:rsidR="00DB31EF" w:rsidRPr="00F75FAF" w:rsidRDefault="00D73099" w:rsidP="00BD141E">
      <w:pPr>
        <w:spacing w:after="0"/>
        <w:ind w:firstLine="720"/>
        <w:rPr>
          <w:lang w:val="vi-VN"/>
        </w:rPr>
      </w:pPr>
      <w:r w:rsidRPr="00D73099">
        <w:rPr>
          <w:lang w:val="vi-VN"/>
        </w:rPr>
        <w:t>PBC là một thư viện mã nguồn mở được thiết kế để hỗ trợ nghiên cứu và triển khai các thuật toán mật mã dựa trên cặp (pairing-based cryptography). Được phát triển bởi Ben Lynn tại Đại học Stanford, PBC cung cấp các công cụ cần thiết để làm việc với các phép toán cặp đôi trên các nhóm elliptic. Thư viện này rất hữu ích trong việc xây dựng các giao thức mật mã phức tạp như mã hóa dựa trên thuộc tính (attribute-based encryption), chữ ký ngưỡng (threshold signatures), và hệ thống chứng minh không tương tác (non-interactive zero-knowledge proofs). PBC hỗ trợ nhiều loại cặp và cấu trúc nhóm khác nhau, giúp các nhà nghiên cứu và nhà phát triển thử nghiệm và triển khai các giải pháp mật mã tiên tiến một cách hiệu quả.</w:t>
      </w:r>
    </w:p>
    <w:p w14:paraId="03436EF7" w14:textId="2342FA4A" w:rsidR="006B00C9" w:rsidRPr="002C2BD9" w:rsidRDefault="006B00C9" w:rsidP="00B62297">
      <w:pPr>
        <w:pStyle w:val="Heading4"/>
      </w:pPr>
      <w:r w:rsidRPr="002C2BD9">
        <w:t xml:space="preserve">3.1.3.5. GMP </w:t>
      </w:r>
      <w:r w:rsidR="000967DE" w:rsidRPr="002C2BD9">
        <w:t>(GNU Multiple Precision)</w:t>
      </w:r>
    </w:p>
    <w:p w14:paraId="5359BFE7" w14:textId="33354187" w:rsidR="009F63BD" w:rsidRPr="00F75FAF" w:rsidRDefault="009F63BD" w:rsidP="009F63BD">
      <w:pPr>
        <w:ind w:firstLine="720"/>
        <w:rPr>
          <w:lang w:val="vi-VN"/>
        </w:rPr>
      </w:pPr>
      <w:r w:rsidRPr="00F75FAF">
        <w:rPr>
          <w:lang w:val="vi-VN"/>
        </w:rPr>
        <w:t xml:space="preserve">Thư viện GNU Multiple Precision (GMP) là một thư viện miễn phí dành cho các phép tính số học có độ chính xác tùy ý, hoạt động trên các số nguyên, số hữu tỉ và số dấu phẩy động. GMP được thiết kế để đạt hiệu suất cao trong các ứng dụng yêu cầu độ chính xác cao, chẳng hạn như mật mã học, đại số tính toán và lý thuyết số. GMP cung </w:t>
      </w:r>
      <w:r w:rsidRPr="00F75FAF">
        <w:rPr>
          <w:lang w:val="vi-VN"/>
        </w:rPr>
        <w:lastRenderedPageBreak/>
        <w:t>cấp một bộ hàm phong phú cho các phép tính số học, so sánh và thao tác trên các số lớn, và được tối ưu hóa mạnh mẽ để đạt tốc độ cao. Thư viện này được viết bằng ngôn ngữ C và hỗ trợ nhiều nền tảng và kiến trúc khác nhau.</w:t>
      </w:r>
    </w:p>
    <w:p w14:paraId="325B0E9C" w14:textId="4EBFE5A4" w:rsidR="009F2B72" w:rsidRPr="006A4BE6" w:rsidRDefault="00D73099" w:rsidP="00B62297">
      <w:pPr>
        <w:pStyle w:val="Heading4"/>
      </w:pPr>
      <w:r w:rsidRPr="002C2BD9">
        <w:t>3.1.</w:t>
      </w:r>
      <w:r w:rsidR="005B7885" w:rsidRPr="002C2BD9">
        <w:t>3.</w:t>
      </w:r>
      <w:r w:rsidR="00630DDB" w:rsidRPr="002C2BD9">
        <w:t>6</w:t>
      </w:r>
      <w:r w:rsidRPr="002C2BD9">
        <w:t xml:space="preserve">. </w:t>
      </w:r>
      <w:r w:rsidR="009F2B72" w:rsidRPr="002C2BD9">
        <w:t>Py-ABAC</w:t>
      </w:r>
    </w:p>
    <w:p w14:paraId="04B27876" w14:textId="5951CE10" w:rsidR="00D73099" w:rsidRPr="00DB31EF" w:rsidRDefault="009F2B72" w:rsidP="00846209">
      <w:pPr>
        <w:spacing w:after="0"/>
        <w:ind w:firstLine="720"/>
        <w:rPr>
          <w:lang w:val="vi-VN"/>
        </w:rPr>
      </w:pPr>
      <w:r w:rsidRPr="009F2B72">
        <w:rPr>
          <w:lang w:val="vi-VN"/>
        </w:rPr>
        <w:t>Py-ABAC là một thư viện Python mã nguồn mở được sử dụng để triển khai kiểm soát truy cập dựa trên thuộc tính (Attribute-Based Access Control - ABAC). Trong mô hình ABAC, quyền truy cập được quyết định dựa trên các thuộc tính của người dùng, tài nguyên, và môi trường thay vì các quyền tĩnh. Py-ABAC cung cấp các công cụ để định nghĩa, quản lý và thực thi các chính sách truy cập phức tạp dựa trên các thuộc tính này. Thư viện hỗ trợ viết chính sách bằng JSON, cho phép kiểm tra quyền truy cập linh hoạt và mạnh mẽ theo các quy tắc kinh doanh cụ thể. Py-ABAC được sử dụng rộng rãi trong các ứng dụng cần kiểm soát truy cập chi tiết và linh hoạt, đảm bảo rằng chỉ những người dùng có các thuộc tính phù hợp mới có thể truy cập vào các tài nguyên nhất định.</w:t>
      </w:r>
    </w:p>
    <w:p w14:paraId="30613396" w14:textId="683F628E" w:rsidR="00184961" w:rsidRPr="006A4BE6" w:rsidRDefault="00881CE2" w:rsidP="00B62297">
      <w:pPr>
        <w:pStyle w:val="Heading4"/>
      </w:pPr>
      <w:r w:rsidRPr="002C2BD9">
        <w:t>3.1.</w:t>
      </w:r>
      <w:r w:rsidR="00B57413" w:rsidRPr="002C2BD9">
        <w:t>3.</w:t>
      </w:r>
      <w:r w:rsidR="00630DDB" w:rsidRPr="002C2BD9">
        <w:t>7</w:t>
      </w:r>
      <w:r w:rsidRPr="002C2BD9">
        <w:t xml:space="preserve">. </w:t>
      </w:r>
      <w:r w:rsidR="00184961" w:rsidRPr="002C2BD9">
        <w:t>Bcrypt</w:t>
      </w:r>
    </w:p>
    <w:p w14:paraId="4E5A2DD4" w14:textId="18E55100" w:rsidR="00A72D6E" w:rsidRDefault="00184961" w:rsidP="00846209">
      <w:pPr>
        <w:spacing w:after="0"/>
        <w:ind w:firstLine="720"/>
        <w:rPr>
          <w:lang w:val="vi-VN"/>
        </w:rPr>
      </w:pPr>
      <w:r w:rsidRPr="00184961">
        <w:rPr>
          <w:lang w:val="vi-VN"/>
        </w:rPr>
        <w:t>Bcrypt là một thư viện mã hóa mật khẩu được thiết kế để bảo vệ mật khẩu bằng cách sử dụng một thuật toán băm với độ phức tạp cao. Bcrypt kết hợp hàm băm Blowfish với một yếu tố bảo mật gọi là "salt" và khả năng điều chỉnh độ khó để đảm bảo rằng ngay cả khi mật khẩu bị đánh cắp, việc giải mã sẽ cực kỳ khó khăn. Nó làm cho các cuộc tấn công bẻ khóa mật khẩu, chẳng hạn như brute-force, trở nên không hiệu quả và tốn nhiều thời gian. Bcrypt được đánh giá cao vì khả năng bảo vệ mật khẩu mạnh mẽ và được sử dụng rộng rãi trong các ứng dụng web và dịch vụ trực tuyến để đảm bảo an toàn cho thông tin người dùng.</w:t>
      </w:r>
    </w:p>
    <w:p w14:paraId="6C642AFA" w14:textId="650ED8F8" w:rsidR="001B555A" w:rsidRPr="006A4BE6" w:rsidRDefault="00184961" w:rsidP="00B62297">
      <w:pPr>
        <w:pStyle w:val="Heading4"/>
      </w:pPr>
      <w:r w:rsidRPr="002C2BD9">
        <w:t>3.1.</w:t>
      </w:r>
      <w:r w:rsidR="00B57413" w:rsidRPr="002C2BD9">
        <w:t>3</w:t>
      </w:r>
      <w:r w:rsidR="00630DDB" w:rsidRPr="002C2BD9">
        <w:t>8</w:t>
      </w:r>
      <w:r w:rsidR="00B57413" w:rsidRPr="002C2BD9">
        <w:t>7</w:t>
      </w:r>
      <w:r w:rsidRPr="002C2BD9">
        <w:t xml:space="preserve">. </w:t>
      </w:r>
      <w:r w:rsidR="001B555A" w:rsidRPr="002C2BD9">
        <w:t>PyQt6</w:t>
      </w:r>
    </w:p>
    <w:p w14:paraId="7DF3D4ED" w14:textId="2711AE9B" w:rsidR="00184961" w:rsidRPr="00CE6F3D" w:rsidRDefault="001B555A" w:rsidP="00846209">
      <w:pPr>
        <w:spacing w:after="0"/>
        <w:ind w:firstLine="720"/>
        <w:rPr>
          <w:lang w:val="vi-VN"/>
        </w:rPr>
      </w:pPr>
      <w:r w:rsidRPr="001B555A">
        <w:rPr>
          <w:lang w:val="vi-VN"/>
        </w:rPr>
        <w:t>PyQt6 là một bộ công cụ phát triển giao diện người dùng (GUI) cho Python, dựa trên thư viện Qt phiên bản 6. PyQt6 cung cấp các lớp và công cụ cần thiết để xây dựng các ứng dụng desktop phức tạp và đa nền tảng với giao diện đẹp mắt và hiệu suất cao. PyQt6 hỗ trợ tất cả các tính năng mạnh mẽ của Qt6, bao gồm quản lý cửa sổ, xử lý sự kiện, vẽ đồ họa, và nhiều widget khác nhau. Nó cũng cung cấp tích hợp chặt chẽ với các tính năng của hệ điều hành và hỗ trợ các mô hình lập trình hướng đối tượng, chức năng, và tín hiệu-khe (signal-slot) của Qt. PyQt6 rất phổ biến trong cộng đồng phát triển phần mềm nhờ tính dễ sử dụng, tài liệu phong phú, và khả năng mở rộng linh hoạt.</w:t>
      </w:r>
    </w:p>
    <w:p w14:paraId="53197780" w14:textId="7BF358D8" w:rsidR="00B57413" w:rsidRPr="00F75FAF" w:rsidRDefault="00B57413" w:rsidP="00B57413">
      <w:pPr>
        <w:pStyle w:val="Heading3"/>
        <w:rPr>
          <w:lang w:val="vi-VN"/>
        </w:rPr>
      </w:pPr>
      <w:bookmarkStart w:id="132" w:name="_Toc169702079"/>
      <w:bookmarkStart w:id="133" w:name="_Toc446235370"/>
      <w:bookmarkStart w:id="134" w:name="_Toc169731662"/>
      <w:r w:rsidRPr="00F75FAF">
        <w:rPr>
          <w:lang w:val="vi-VN"/>
        </w:rPr>
        <w:lastRenderedPageBreak/>
        <w:t>3.1.4. Cơ sở dữ liệu</w:t>
      </w:r>
      <w:bookmarkEnd w:id="132"/>
      <w:bookmarkEnd w:id="133"/>
      <w:bookmarkEnd w:id="134"/>
    </w:p>
    <w:p w14:paraId="593EC058" w14:textId="71B46547" w:rsidR="001B555A" w:rsidRPr="006A4BE6" w:rsidRDefault="001B555A" w:rsidP="00B62297">
      <w:pPr>
        <w:pStyle w:val="Heading4"/>
      </w:pPr>
      <w:r w:rsidRPr="002C2BD9">
        <w:t>3.1.</w:t>
      </w:r>
      <w:r w:rsidR="00B57413" w:rsidRPr="002C2BD9">
        <w:t>4.1</w:t>
      </w:r>
      <w:r w:rsidRPr="002C2BD9">
        <w:t>. MySQL</w:t>
      </w:r>
    </w:p>
    <w:p w14:paraId="6C585F85" w14:textId="77777777" w:rsidR="00CA34C7" w:rsidRPr="00F75FAF" w:rsidRDefault="00800978" w:rsidP="00846209">
      <w:pPr>
        <w:spacing w:after="0"/>
        <w:ind w:firstLine="720"/>
        <w:rPr>
          <w:lang w:val="vi-VN"/>
        </w:rPr>
      </w:pPr>
      <w:r w:rsidRPr="00800978">
        <w:rPr>
          <w:lang w:val="vi-VN"/>
        </w:rPr>
        <w:t xml:space="preserve">MySQL là một hệ quản trị cơ sở dữ liệu quan hệ mã nguồn mở phổ biến, được phát triển bởi MySQL AB và hiện nay thuộc sở hữu của Oracle Corporation. MySQL sử dụng ngôn ngữ truy vấn cấu trúc (SQL) để quản lý và thao tác dữ liệu trong các bảng. Được biết đến với hiệu suất cao, độ tin cậy và dễ sử dụng, MySQL là lựa chọn hàng đầu cho nhiều ứng dụng web và doanh nghiệp. </w:t>
      </w:r>
    </w:p>
    <w:p w14:paraId="51591386" w14:textId="53A14171" w:rsidR="001B555A" w:rsidRDefault="00800978" w:rsidP="00846209">
      <w:pPr>
        <w:spacing w:after="0"/>
        <w:ind w:firstLine="720"/>
        <w:rPr>
          <w:lang w:val="vi-VN"/>
        </w:rPr>
      </w:pPr>
      <w:r w:rsidRPr="00800978">
        <w:rPr>
          <w:lang w:val="vi-VN"/>
        </w:rPr>
        <w:t>Nó hỗ trợ nhiều tính năng mạnh mẽ như giao dịch, khóa ngoại, chỉ mục toàn văn (full-text indexing), và sao lưu (replication), làm cho nó trở thành một giải pháp linh hoạt và mạnh mẽ cho các nhu cầu quản lý dữ liệu.</w:t>
      </w:r>
    </w:p>
    <w:p w14:paraId="3D9C4B7A" w14:textId="309E5BBD" w:rsidR="00A35497" w:rsidRPr="006A4BE6" w:rsidRDefault="00A35497" w:rsidP="00B62297">
      <w:pPr>
        <w:pStyle w:val="Heading4"/>
      </w:pPr>
      <w:r w:rsidRPr="002C2BD9">
        <w:t>3.1.</w:t>
      </w:r>
      <w:r w:rsidR="00B57413" w:rsidRPr="002C2BD9">
        <w:t>4.2</w:t>
      </w:r>
      <w:r w:rsidRPr="002C2BD9">
        <w:t>. MongoDB</w:t>
      </w:r>
    </w:p>
    <w:p w14:paraId="0BBFAECA" w14:textId="77777777" w:rsidR="00CA34C7" w:rsidRPr="00F75FAF" w:rsidRDefault="00B35029" w:rsidP="00762A21">
      <w:pPr>
        <w:spacing w:after="0"/>
        <w:rPr>
          <w:lang w:val="vi-VN"/>
        </w:rPr>
      </w:pPr>
      <w:r>
        <w:rPr>
          <w:lang w:val="vi-VN"/>
        </w:rPr>
        <w:tab/>
      </w:r>
      <w:r w:rsidRPr="00B35029">
        <w:rPr>
          <w:lang w:val="vi-VN"/>
        </w:rPr>
        <w:t xml:space="preserve">MongoDB là một hệ quản trị cơ sở dữ liệu NoSQL mã nguồn mở, được thiết kế để lưu trữ và quản lý dữ liệu không có cấu trúc. Thay vì sử dụng các bảng và hàng như trong cơ sở dữ liệu quan hệ, MongoDB sử dụng các tài liệu dạng JSON (JavaScript Object Notation) với cấu trúc linh hoạt, cho phép lưu trữ dữ liệu phức tạp và có thể thay đổi theo thời gian. MongoDB hỗ trợ khả năng mở rộng ngang (horizontal scaling) thông qua sharding, giúp quản lý dữ liệu lớn hiệu quả. </w:t>
      </w:r>
    </w:p>
    <w:p w14:paraId="14364619" w14:textId="6529B2DD" w:rsidR="00B35029" w:rsidRPr="00F75FAF" w:rsidRDefault="00B35029" w:rsidP="00CA34C7">
      <w:pPr>
        <w:spacing w:after="0"/>
        <w:ind w:firstLine="720"/>
        <w:rPr>
          <w:lang w:val="vi-VN"/>
        </w:rPr>
      </w:pPr>
      <w:r w:rsidRPr="00B35029">
        <w:rPr>
          <w:lang w:val="vi-VN"/>
        </w:rPr>
        <w:t>Ngoài ra, MongoDB cung cấp các tính năng như chỉ mục đa dạng, sao lưu (replication), và khả năng truy vấn mạnh mẽ, phù hợp cho nhiều ứng dụng web hiện đại và các hệ thống quản lý dữ liệu lớn.</w:t>
      </w:r>
    </w:p>
    <w:p w14:paraId="2DE65CF7" w14:textId="77777777" w:rsidR="008B6A83" w:rsidRPr="00F75FAF" w:rsidRDefault="008B6A83" w:rsidP="00762A21">
      <w:pPr>
        <w:spacing w:after="0"/>
        <w:rPr>
          <w:lang w:val="vi-VN"/>
        </w:rPr>
      </w:pPr>
    </w:p>
    <w:p w14:paraId="76F8FBFF" w14:textId="1F5768D5" w:rsidR="001B555A" w:rsidRPr="001C7908" w:rsidRDefault="008E74B0" w:rsidP="00FB4ACB">
      <w:pPr>
        <w:pStyle w:val="Heading2"/>
      </w:pPr>
      <w:bookmarkStart w:id="135" w:name="_Toc169702080"/>
      <w:bookmarkStart w:id="136" w:name="_Toc347270359"/>
      <w:bookmarkStart w:id="137" w:name="_Toc169731663"/>
      <w:r>
        <w:lastRenderedPageBreak/>
        <w:t>3.2. Kiến trúc hệ thống</w:t>
      </w:r>
      <w:bookmarkEnd w:id="135"/>
      <w:bookmarkEnd w:id="136"/>
      <w:bookmarkEnd w:id="137"/>
    </w:p>
    <w:p w14:paraId="3EDB092D" w14:textId="2BCAD4EE" w:rsidR="001C5B52" w:rsidRPr="00634121" w:rsidRDefault="001C5B52" w:rsidP="001C5B52">
      <w:pPr>
        <w:pStyle w:val="Heading3"/>
        <w:rPr>
          <w:lang w:val="vi-VN"/>
        </w:rPr>
      </w:pPr>
      <w:bookmarkStart w:id="138" w:name="_Toc169702081"/>
      <w:bookmarkStart w:id="139" w:name="_Toc1132116233"/>
      <w:bookmarkStart w:id="140" w:name="_Toc169731664"/>
      <w:r w:rsidRPr="00F75FAF">
        <w:rPr>
          <w:lang w:val="vi-VN"/>
        </w:rPr>
        <w:t>3.2.1. Tổng quan kiến trúc hệ thốn</w:t>
      </w:r>
      <w:bookmarkEnd w:id="138"/>
      <w:bookmarkEnd w:id="139"/>
      <w:r w:rsidR="001C7908" w:rsidRPr="00634121">
        <w:rPr>
          <w:lang w:val="vi-VN"/>
        </w:rPr>
        <w:t>g</w:t>
      </w:r>
      <w:bookmarkEnd w:id="140"/>
    </w:p>
    <w:p w14:paraId="1F797244" w14:textId="77777777" w:rsidR="00612013" w:rsidRDefault="00FD6FF7" w:rsidP="00612013">
      <w:pPr>
        <w:keepNext/>
      </w:pPr>
      <w:r>
        <w:rPr>
          <w:noProof/>
          <w:lang w:val="vi-VN"/>
        </w:rPr>
        <w:drawing>
          <wp:inline distT="0" distB="0" distL="0" distR="0" wp14:anchorId="5DA64052" wp14:editId="7EE6C2F1">
            <wp:extent cx="5760085" cy="2590800"/>
            <wp:effectExtent l="19050" t="19050" r="12065" b="19050"/>
            <wp:docPr id="162210278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02780" name="Picture 3" descr="A screenshot of a video game&#10;&#10;Description automatically generated"/>
                    <pic:cNvPicPr/>
                  </pic:nvPicPr>
                  <pic:blipFill rotWithShape="1">
                    <a:blip r:embed="rId25" cstate="print">
                      <a:extLst>
                        <a:ext uri="{28A0092B-C50C-407E-A947-70E740481C1C}">
                          <a14:useLocalDpi xmlns:a14="http://schemas.microsoft.com/office/drawing/2010/main" val="0"/>
                        </a:ext>
                      </a:extLst>
                    </a:blip>
                    <a:srcRect t="5953" b="4100"/>
                    <a:stretch/>
                  </pic:blipFill>
                  <pic:spPr bwMode="auto">
                    <a:xfrm>
                      <a:off x="0" y="0"/>
                      <a:ext cx="5760085" cy="2590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6B0D71" w14:textId="4AA5E321" w:rsidR="00962185" w:rsidRDefault="00373EF5" w:rsidP="00612013">
      <w:pPr>
        <w:pStyle w:val="Caption"/>
        <w:jc w:val="center"/>
        <w:rPr>
          <w:lang w:val="vi-VN"/>
        </w:rPr>
      </w:pPr>
      <w:bookmarkStart w:id="141" w:name="_Toc169728747"/>
      <w:bookmarkStart w:id="142" w:name="_Toc169730240"/>
      <w:bookmarkStart w:id="143" w:name="_Toc169732176"/>
      <w:proofErr w:type="spellStart"/>
      <w:r>
        <w:t>Hình</w:t>
      </w:r>
      <w:proofErr w:type="spellEnd"/>
      <w:r w:rsidR="00612013">
        <w:t xml:space="preserve"> </w:t>
      </w:r>
      <w:r w:rsidR="00612013">
        <w:fldChar w:fldCharType="begin"/>
      </w:r>
      <w:r w:rsidR="00612013">
        <w:instrText xml:space="preserve"> SEQ Figure \* ARABIC </w:instrText>
      </w:r>
      <w:r w:rsidR="00612013">
        <w:fldChar w:fldCharType="separate"/>
      </w:r>
      <w:r w:rsidR="009D43F6">
        <w:rPr>
          <w:noProof/>
        </w:rPr>
        <w:t>11</w:t>
      </w:r>
      <w:r w:rsidR="00612013">
        <w:fldChar w:fldCharType="end"/>
      </w:r>
      <w:r w:rsidR="00612013">
        <w:rPr>
          <w:lang w:val="vi-VN"/>
        </w:rPr>
        <w:t>: Tổng quan kiến trúc hệ thống</w:t>
      </w:r>
      <w:bookmarkEnd w:id="141"/>
      <w:bookmarkEnd w:id="142"/>
      <w:bookmarkEnd w:id="143"/>
    </w:p>
    <w:p w14:paraId="3C48387A" w14:textId="27509DCA" w:rsidR="00883810" w:rsidRDefault="00CF48E4" w:rsidP="00762A21">
      <w:pPr>
        <w:spacing w:after="0"/>
        <w:rPr>
          <w:lang w:val="vi-VN"/>
        </w:rPr>
      </w:pPr>
      <w:r>
        <w:rPr>
          <w:lang w:val="vi-VN"/>
        </w:rPr>
        <w:tab/>
        <w:t>Kiến trúc hệ thống trên gồm</w:t>
      </w:r>
      <w:r w:rsidR="00621F00">
        <w:rPr>
          <w:lang w:val="vi-VN"/>
        </w:rPr>
        <w:t xml:space="preserve"> 4 nodes: Data </w:t>
      </w:r>
      <w:r w:rsidR="0072129B">
        <w:rPr>
          <w:lang w:val="vi-VN"/>
        </w:rPr>
        <w:t xml:space="preserve">Owners, </w:t>
      </w:r>
      <w:r w:rsidR="002A51F3">
        <w:rPr>
          <w:lang w:val="vi-VN"/>
        </w:rPr>
        <w:t>Cloud, CA, Data Users.</w:t>
      </w:r>
    </w:p>
    <w:p w14:paraId="05515A91" w14:textId="0F8C8C5D" w:rsidR="002A51F3" w:rsidRDefault="002A51F3" w:rsidP="00D236CC">
      <w:pPr>
        <w:spacing w:after="0"/>
        <w:ind w:firstLine="720"/>
        <w:rPr>
          <w:lang w:val="vi-VN"/>
        </w:rPr>
      </w:pPr>
      <w:r>
        <w:rPr>
          <w:lang w:val="vi-VN"/>
        </w:rPr>
        <w:t xml:space="preserve">- </w:t>
      </w:r>
      <w:r w:rsidRPr="00E444B4">
        <w:rPr>
          <w:b/>
          <w:bCs/>
          <w:lang w:val="vi-VN"/>
        </w:rPr>
        <w:t>Data Owners</w:t>
      </w:r>
      <w:r>
        <w:rPr>
          <w:lang w:val="vi-VN"/>
        </w:rPr>
        <w:t xml:space="preserve">: </w:t>
      </w:r>
      <w:r w:rsidR="00FA5F0F">
        <w:rPr>
          <w:lang w:val="vi-VN"/>
        </w:rPr>
        <w:t xml:space="preserve">Các </w:t>
      </w:r>
      <w:r w:rsidR="00A83497" w:rsidRPr="00DA2A21">
        <w:rPr>
          <w:lang w:val="vi-VN"/>
        </w:rPr>
        <w:t>trưởng khoa bệnh viện</w:t>
      </w:r>
      <w:r w:rsidR="00FA5F0F">
        <w:rPr>
          <w:lang w:val="vi-VN"/>
        </w:rPr>
        <w:t xml:space="preserve">, người sẽ cập nhật thêm bệnh nhân và tình hình sức khỏe của các bệnh nhân đến khám. </w:t>
      </w:r>
    </w:p>
    <w:p w14:paraId="0A9609F5" w14:textId="46C35E8E" w:rsidR="00676DEA" w:rsidRDefault="00676DEA" w:rsidP="00D236CC">
      <w:pPr>
        <w:spacing w:after="0"/>
        <w:ind w:firstLine="720"/>
        <w:rPr>
          <w:lang w:val="vi-VN"/>
        </w:rPr>
      </w:pPr>
      <w:r>
        <w:rPr>
          <w:lang w:val="vi-VN"/>
        </w:rPr>
        <w:t xml:space="preserve">- </w:t>
      </w:r>
      <w:r w:rsidRPr="00E444B4">
        <w:rPr>
          <w:b/>
          <w:bCs/>
          <w:lang w:val="vi-VN"/>
        </w:rPr>
        <w:t>Cloud</w:t>
      </w:r>
      <w:r>
        <w:rPr>
          <w:lang w:val="vi-VN"/>
        </w:rPr>
        <w:t>:</w:t>
      </w:r>
      <w:r w:rsidR="007E1196">
        <w:rPr>
          <w:lang w:val="vi-VN"/>
        </w:rPr>
        <w:t xml:space="preserve"> </w:t>
      </w:r>
      <w:r w:rsidR="009F569F">
        <w:rPr>
          <w:lang w:val="vi-VN"/>
        </w:rPr>
        <w:t>Dịch</w:t>
      </w:r>
      <w:r w:rsidR="00D33AFF">
        <w:rPr>
          <w:lang w:val="vi-VN"/>
        </w:rPr>
        <w:t xml:space="preserve"> vụ AWS </w:t>
      </w:r>
      <w:r w:rsidR="000B67CD">
        <w:rPr>
          <w:lang w:val="vi-VN"/>
        </w:rPr>
        <w:t>RDS</w:t>
      </w:r>
      <w:r w:rsidR="00D87EDD">
        <w:rPr>
          <w:lang w:val="vi-VN"/>
        </w:rPr>
        <w:t xml:space="preserve"> và c</w:t>
      </w:r>
      <w:r w:rsidR="00D33AFF">
        <w:rPr>
          <w:lang w:val="vi-VN"/>
        </w:rPr>
        <w:t>hỉ dùng để lưu</w:t>
      </w:r>
      <w:r w:rsidR="00D87EDD">
        <w:rPr>
          <w:lang w:val="vi-VN"/>
        </w:rPr>
        <w:t xml:space="preserve"> trữ và quản lý dữ liệu.</w:t>
      </w:r>
    </w:p>
    <w:p w14:paraId="71C42E38" w14:textId="0964DE1A" w:rsidR="00676DEA" w:rsidRDefault="00CA773C" w:rsidP="00D236CC">
      <w:pPr>
        <w:spacing w:after="0"/>
        <w:ind w:firstLine="720"/>
        <w:rPr>
          <w:lang w:val="vi-VN"/>
        </w:rPr>
      </w:pPr>
      <w:r>
        <w:rPr>
          <w:lang w:val="vi-VN"/>
        </w:rPr>
        <w:t xml:space="preserve">- </w:t>
      </w:r>
      <w:r w:rsidR="001530AA" w:rsidRPr="00E444B4">
        <w:rPr>
          <w:b/>
          <w:bCs/>
          <w:lang w:val="vi-VN"/>
        </w:rPr>
        <w:t>Center of Authority</w:t>
      </w:r>
      <w:r>
        <w:rPr>
          <w:lang w:val="vi-VN"/>
        </w:rPr>
        <w:t>:</w:t>
      </w:r>
      <w:r w:rsidR="001530AA">
        <w:rPr>
          <w:lang w:val="vi-VN"/>
        </w:rPr>
        <w:t xml:space="preserve"> </w:t>
      </w:r>
      <w:r w:rsidR="000948D5">
        <w:rPr>
          <w:lang w:val="vi-VN"/>
        </w:rPr>
        <w:t>Cung cấp public key</w:t>
      </w:r>
      <w:r w:rsidR="00D87EDD">
        <w:rPr>
          <w:lang w:val="vi-VN"/>
        </w:rPr>
        <w:t xml:space="preserve"> </w:t>
      </w:r>
      <w:r w:rsidR="005A1AE0">
        <w:rPr>
          <w:lang w:val="vi-VN"/>
        </w:rPr>
        <w:t>cho Data Owners để mã hóa</w:t>
      </w:r>
      <w:r w:rsidR="00EF17C3">
        <w:rPr>
          <w:lang w:val="vi-VN"/>
        </w:rPr>
        <w:t>,</w:t>
      </w:r>
      <w:r w:rsidR="005A1AE0">
        <w:rPr>
          <w:lang w:val="vi-VN"/>
        </w:rPr>
        <w:t xml:space="preserve"> </w:t>
      </w:r>
      <w:r w:rsidR="007D7747">
        <w:rPr>
          <w:lang w:val="vi-VN"/>
        </w:rPr>
        <w:t xml:space="preserve">cung cấp </w:t>
      </w:r>
      <w:r w:rsidR="00EF17C3">
        <w:rPr>
          <w:lang w:val="vi-VN"/>
        </w:rPr>
        <w:t>secret key và public key cho Data Users để giải mã</w:t>
      </w:r>
      <w:r w:rsidR="00E444B4" w:rsidRPr="008916DE">
        <w:rPr>
          <w:lang w:val="vi-VN"/>
        </w:rPr>
        <w:t xml:space="preserve"> (dựa theo thuộc tính của họ)</w:t>
      </w:r>
      <w:r w:rsidR="00EF17C3">
        <w:rPr>
          <w:lang w:val="vi-VN"/>
        </w:rPr>
        <w:t>.</w:t>
      </w:r>
    </w:p>
    <w:p w14:paraId="790C1225" w14:textId="4D11DB99" w:rsidR="00CA773C" w:rsidRDefault="00CA773C" w:rsidP="00D236CC">
      <w:pPr>
        <w:spacing w:after="0"/>
        <w:ind w:firstLine="720"/>
        <w:rPr>
          <w:lang w:val="vi-VN"/>
        </w:rPr>
      </w:pPr>
      <w:r>
        <w:rPr>
          <w:lang w:val="vi-VN"/>
        </w:rPr>
        <w:t xml:space="preserve">- </w:t>
      </w:r>
      <w:r w:rsidR="004C6556" w:rsidRPr="00E444B4">
        <w:rPr>
          <w:b/>
          <w:bCs/>
          <w:lang w:val="vi-VN"/>
        </w:rPr>
        <w:t>Data Users</w:t>
      </w:r>
      <w:r w:rsidR="004C6556">
        <w:rPr>
          <w:lang w:val="vi-VN"/>
        </w:rPr>
        <w:t xml:space="preserve">: </w:t>
      </w:r>
      <w:r w:rsidR="00EF17C3">
        <w:rPr>
          <w:lang w:val="vi-VN"/>
        </w:rPr>
        <w:t>Các bác sĩ,</w:t>
      </w:r>
      <w:r w:rsidR="00A83497" w:rsidRPr="00DA2A21">
        <w:rPr>
          <w:lang w:val="vi-VN"/>
        </w:rPr>
        <w:t xml:space="preserve"> y tá,</w:t>
      </w:r>
      <w:r w:rsidR="00EF17C3">
        <w:rPr>
          <w:lang w:val="vi-VN"/>
        </w:rPr>
        <w:t xml:space="preserve"> người muốn truy xuất dữ liệu để xem thông tin và tình hình sức khỏe của bệnh nhân đến khám.</w:t>
      </w:r>
    </w:p>
    <w:p w14:paraId="5E610424" w14:textId="176B5828" w:rsidR="004D6C85" w:rsidRPr="002E2C57" w:rsidRDefault="004D6C85" w:rsidP="00D44A3A">
      <w:pPr>
        <w:pStyle w:val="Heading3"/>
        <w:rPr>
          <w:lang w:val="vi-VN"/>
        </w:rPr>
      </w:pPr>
      <w:bookmarkStart w:id="144" w:name="_Toc169702082"/>
      <w:bookmarkStart w:id="145" w:name="_Toc612303501"/>
      <w:bookmarkStart w:id="146" w:name="_Toc169731665"/>
      <w:r w:rsidRPr="002E2C57">
        <w:rPr>
          <w:lang w:val="vi-VN"/>
        </w:rPr>
        <w:t xml:space="preserve">3.2.2. </w:t>
      </w:r>
      <w:r w:rsidR="00D44A3A" w:rsidRPr="002E2C57">
        <w:rPr>
          <w:lang w:val="vi-VN"/>
        </w:rPr>
        <w:t>CA</w:t>
      </w:r>
      <w:r w:rsidR="00D44A3A" w:rsidRPr="002E2C57">
        <w:rPr>
          <w:lang w:val="vi-VN"/>
        </w:rPr>
        <w:t xml:space="preserve"> </w:t>
      </w:r>
      <w:r w:rsidR="4119262C" w:rsidRPr="002E2C57">
        <w:rPr>
          <w:lang w:val="vi-VN"/>
        </w:rPr>
        <w:t>(</w:t>
      </w:r>
      <w:r w:rsidR="00D44A3A" w:rsidRPr="002E2C57">
        <w:rPr>
          <w:lang w:val="vi-VN"/>
        </w:rPr>
        <w:t>Center of Authority</w:t>
      </w:r>
      <w:bookmarkEnd w:id="144"/>
      <w:bookmarkEnd w:id="145"/>
      <w:r w:rsidR="3438FBCA" w:rsidRPr="002E2C57">
        <w:rPr>
          <w:lang w:val="vi-VN"/>
        </w:rPr>
        <w:t>)</w:t>
      </w:r>
      <w:r w:rsidR="00CC5622" w:rsidRPr="002E2C57">
        <w:rPr>
          <w:lang w:val="vi-VN"/>
        </w:rPr>
        <w:t>:</w:t>
      </w:r>
      <w:bookmarkEnd w:id="146"/>
    </w:p>
    <w:p w14:paraId="18807FB6" w14:textId="3E416048" w:rsidR="004D6C85" w:rsidRDefault="00913856" w:rsidP="00734C14">
      <w:pPr>
        <w:spacing w:after="0"/>
        <w:ind w:firstLine="720"/>
        <w:rPr>
          <w:lang w:val="vi-VN"/>
        </w:rPr>
      </w:pPr>
      <w:r w:rsidRPr="00913856">
        <w:rPr>
          <w:lang w:val="vi-VN"/>
        </w:rPr>
        <w:t>Server có khả năng thiết lập và quản lý các kết nối SSL</w:t>
      </w:r>
      <w:r w:rsidR="00734C14" w:rsidRPr="002E2C57">
        <w:rPr>
          <w:lang w:val="vi-VN"/>
        </w:rPr>
        <w:t>/TLS</w:t>
      </w:r>
      <w:r w:rsidRPr="00913856">
        <w:rPr>
          <w:lang w:val="vi-VN"/>
        </w:rPr>
        <w:t xml:space="preserve"> với các client, và thực hiện các chức năng như tạo </w:t>
      </w:r>
      <w:r>
        <w:rPr>
          <w:lang w:val="vi-VN"/>
        </w:rPr>
        <w:t xml:space="preserve">Secret key </w:t>
      </w:r>
      <w:r w:rsidRPr="00913856">
        <w:rPr>
          <w:lang w:val="vi-VN"/>
        </w:rPr>
        <w:t xml:space="preserve">và gửi </w:t>
      </w:r>
      <w:r w:rsidR="005A06D6">
        <w:rPr>
          <w:lang w:val="vi-VN"/>
        </w:rPr>
        <w:t xml:space="preserve">Public </w:t>
      </w:r>
      <w:r w:rsidR="00734C14" w:rsidRPr="002E2C57">
        <w:rPr>
          <w:lang w:val="vi-VN"/>
        </w:rPr>
        <w:t>K</w:t>
      </w:r>
      <w:r w:rsidR="005A06D6">
        <w:rPr>
          <w:lang w:val="vi-VN"/>
        </w:rPr>
        <w:t>ey.</w:t>
      </w:r>
      <w:r w:rsidR="251CB180" w:rsidRPr="5145F08D">
        <w:rPr>
          <w:lang w:val="vi-VN"/>
        </w:rPr>
        <w:t xml:space="preserve"> Nhóm chúng em triển khai CA thông qua class Server dưới </w:t>
      </w:r>
      <w:r w:rsidR="251CB180" w:rsidRPr="519BC2C4">
        <w:rPr>
          <w:lang w:val="vi-VN"/>
        </w:rPr>
        <w:t>đây:</w:t>
      </w:r>
    </w:p>
    <w:tbl>
      <w:tblPr>
        <w:tblStyle w:val="TableGrid"/>
        <w:tblW w:w="0" w:type="auto"/>
        <w:shd w:val="clear" w:color="auto" w:fill="FFFFFF" w:themeFill="background1"/>
        <w:tblLook w:val="04A0" w:firstRow="1" w:lastRow="0" w:firstColumn="1" w:lastColumn="0" w:noHBand="0" w:noVBand="1"/>
      </w:tblPr>
      <w:tblGrid>
        <w:gridCol w:w="9061"/>
      </w:tblGrid>
      <w:tr w:rsidR="00520187" w14:paraId="64BE972E" w14:textId="77777777" w:rsidTr="009A6550">
        <w:tc>
          <w:tcPr>
            <w:tcW w:w="9061" w:type="dxa"/>
            <w:shd w:val="clear" w:color="auto" w:fill="FFFFFF" w:themeFill="background1"/>
          </w:tcPr>
          <w:p w14:paraId="3C7D9B38" w14:textId="77777777" w:rsidR="00CC5622" w:rsidRPr="00CC5622" w:rsidRDefault="009A6550"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FF"/>
                <w:kern w:val="0"/>
                <w:sz w:val="21"/>
                <w:szCs w:val="21"/>
                <w14:ligatures w14:val="none"/>
              </w:rPr>
              <w:t>class</w:t>
            </w:r>
            <w:r w:rsidRPr="00CC5622">
              <w:rPr>
                <w:rFonts w:ascii="Consolas" w:eastAsia="Times New Roman" w:hAnsi="Consolas" w:cs="Times New Roman"/>
                <w:color w:val="000000"/>
                <w:kern w:val="0"/>
                <w:sz w:val="21"/>
                <w:szCs w:val="21"/>
                <w14:ligatures w14:val="none"/>
              </w:rPr>
              <w:t xml:space="preserve"> </w:t>
            </w:r>
            <w:r w:rsidR="001D10AB" w:rsidRPr="00CC5622">
              <w:rPr>
                <w:rFonts w:ascii="Consolas" w:eastAsia="Times New Roman" w:hAnsi="Consolas" w:cs="Times New Roman"/>
                <w:color w:val="000000"/>
                <w:kern w:val="0"/>
                <w:sz w:val="21"/>
                <w:szCs w:val="21"/>
                <w14:ligatures w14:val="none"/>
              </w:rPr>
              <w:t>Server:</w:t>
            </w:r>
          </w:p>
          <w:p w14:paraId="39B87941"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def</w:t>
            </w:r>
            <w:r w:rsidRPr="00CC5622">
              <w:rPr>
                <w:rFonts w:ascii="Consolas" w:eastAsia="Times New Roman" w:hAnsi="Consolas" w:cs="Times New Roman"/>
                <w:color w:val="000000"/>
                <w:kern w:val="0"/>
                <w:sz w:val="21"/>
                <w:szCs w:val="21"/>
                <w14:ligatures w14:val="none"/>
              </w:rPr>
              <w:t xml:space="preserve"> __</w:t>
            </w:r>
            <w:proofErr w:type="spellStart"/>
            <w:r w:rsidRPr="00CC5622">
              <w:rPr>
                <w:rFonts w:ascii="Consolas" w:eastAsia="Times New Roman" w:hAnsi="Consolas" w:cs="Times New Roman"/>
                <w:color w:val="000000"/>
                <w:kern w:val="0"/>
                <w:sz w:val="21"/>
                <w:szCs w:val="21"/>
                <w14:ligatures w14:val="none"/>
              </w:rPr>
              <w:t>init</w:t>
            </w:r>
            <w:proofErr w:type="spellEnd"/>
            <w:r w:rsidRPr="00CC5622">
              <w:rPr>
                <w:rFonts w:ascii="Consolas" w:eastAsia="Times New Roman" w:hAnsi="Consolas" w:cs="Times New Roman"/>
                <w:color w:val="000000"/>
                <w:kern w:val="0"/>
                <w:sz w:val="21"/>
                <w:szCs w:val="21"/>
                <w14:ligatures w14:val="none"/>
              </w:rPr>
              <w:t>_</w:t>
            </w:r>
            <w:proofErr w:type="gramStart"/>
            <w:r w:rsidRPr="00CC5622">
              <w:rPr>
                <w:rFonts w:ascii="Consolas" w:eastAsia="Times New Roman" w:hAnsi="Consolas" w:cs="Times New Roman"/>
                <w:color w:val="000000"/>
                <w:kern w:val="0"/>
                <w:sz w:val="21"/>
                <w:szCs w:val="21"/>
                <w14:ligatures w14:val="none"/>
              </w:rPr>
              <w:t>_(</w:t>
            </w:r>
            <w:proofErr w:type="gramEnd"/>
            <w:r w:rsidRPr="00CC5622">
              <w:rPr>
                <w:rFonts w:ascii="Consolas" w:eastAsia="Times New Roman" w:hAnsi="Consolas" w:cs="Times New Roman"/>
                <w:color w:val="000000"/>
                <w:kern w:val="0"/>
                <w:sz w:val="21"/>
                <w:szCs w:val="21"/>
                <w14:ligatures w14:val="none"/>
              </w:rPr>
              <w:t>self, host=</w:t>
            </w:r>
            <w:r w:rsidRPr="00CC5622">
              <w:rPr>
                <w:rFonts w:ascii="Consolas" w:eastAsia="Times New Roman" w:hAnsi="Consolas" w:cs="Times New Roman"/>
                <w:color w:val="A31515"/>
                <w:kern w:val="0"/>
                <w:sz w:val="21"/>
                <w:szCs w:val="21"/>
                <w14:ligatures w14:val="none"/>
              </w:rPr>
              <w:t>'127.0.0.1'</w:t>
            </w:r>
            <w:r w:rsidRPr="00CC5622">
              <w:rPr>
                <w:rFonts w:ascii="Consolas" w:eastAsia="Times New Roman" w:hAnsi="Consolas" w:cs="Times New Roman"/>
                <w:color w:val="000000"/>
                <w:kern w:val="0"/>
                <w:sz w:val="21"/>
                <w:szCs w:val="21"/>
                <w14:ligatures w14:val="none"/>
              </w:rPr>
              <w:t>, port=</w:t>
            </w:r>
            <w:r w:rsidRPr="00CC5622">
              <w:rPr>
                <w:rFonts w:ascii="Consolas" w:eastAsia="Times New Roman" w:hAnsi="Consolas" w:cs="Times New Roman"/>
                <w:color w:val="098658"/>
                <w:kern w:val="0"/>
                <w:sz w:val="21"/>
                <w:szCs w:val="21"/>
                <w14:ligatures w14:val="none"/>
              </w:rPr>
              <w:t>10023</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certfile</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0000FF"/>
                <w:kern w:val="0"/>
                <w:sz w:val="21"/>
                <w:szCs w:val="21"/>
                <w14:ligatures w14:val="none"/>
              </w:rPr>
              <w:t>None</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keyfile</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0000FF"/>
                <w:kern w:val="0"/>
                <w:sz w:val="21"/>
                <w:szCs w:val="21"/>
                <w14:ligatures w14:val="none"/>
              </w:rPr>
              <w:t>None</w:t>
            </w:r>
            <w:r w:rsidRPr="00CC5622">
              <w:rPr>
                <w:rFonts w:ascii="Consolas" w:eastAsia="Times New Roman" w:hAnsi="Consolas" w:cs="Times New Roman"/>
                <w:color w:val="000000"/>
                <w:kern w:val="0"/>
                <w:sz w:val="21"/>
                <w:szCs w:val="21"/>
                <w14:ligatures w14:val="none"/>
              </w:rPr>
              <w:t>):</w:t>
            </w:r>
          </w:p>
          <w:p w14:paraId="75107825"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.host</w:t>
            </w:r>
            <w:proofErr w:type="spellEnd"/>
            <w:proofErr w:type="gramEnd"/>
            <w:r w:rsidRPr="00CC5622">
              <w:rPr>
                <w:rFonts w:ascii="Consolas" w:eastAsia="Times New Roman" w:hAnsi="Consolas" w:cs="Times New Roman"/>
                <w:color w:val="000000"/>
                <w:kern w:val="0"/>
                <w:sz w:val="21"/>
                <w:szCs w:val="21"/>
                <w14:ligatures w14:val="none"/>
              </w:rPr>
              <w:t xml:space="preserve"> = host</w:t>
            </w:r>
          </w:p>
          <w:p w14:paraId="13DE12DD"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.port</w:t>
            </w:r>
            <w:proofErr w:type="spellEnd"/>
            <w:proofErr w:type="gramEnd"/>
            <w:r w:rsidRPr="00CC5622">
              <w:rPr>
                <w:rFonts w:ascii="Consolas" w:eastAsia="Times New Roman" w:hAnsi="Consolas" w:cs="Times New Roman"/>
                <w:color w:val="000000"/>
                <w:kern w:val="0"/>
                <w:sz w:val="21"/>
                <w:szCs w:val="21"/>
                <w14:ligatures w14:val="none"/>
              </w:rPr>
              <w:t xml:space="preserve"> = port</w:t>
            </w:r>
          </w:p>
          <w:p w14:paraId="49865FA8"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.certfile</w:t>
            </w:r>
            <w:proofErr w:type="spellEnd"/>
            <w:proofErr w:type="gramEnd"/>
            <w:r w:rsidRPr="00CC5622">
              <w:rPr>
                <w:rFonts w:ascii="Consolas" w:eastAsia="Times New Roman" w:hAnsi="Consolas" w:cs="Times New Roman"/>
                <w:color w:val="000000"/>
                <w:kern w:val="0"/>
                <w:sz w:val="21"/>
                <w:szCs w:val="21"/>
                <w14:ligatures w14:val="none"/>
              </w:rPr>
              <w:t xml:space="preserve"> = </w:t>
            </w:r>
            <w:proofErr w:type="spellStart"/>
            <w:r w:rsidRPr="00CC5622">
              <w:rPr>
                <w:rFonts w:ascii="Consolas" w:eastAsia="Times New Roman" w:hAnsi="Consolas" w:cs="Times New Roman"/>
                <w:color w:val="000000"/>
                <w:kern w:val="0"/>
                <w:sz w:val="21"/>
                <w:szCs w:val="21"/>
                <w14:ligatures w14:val="none"/>
              </w:rPr>
              <w:t>certfile</w:t>
            </w:r>
            <w:proofErr w:type="spellEnd"/>
          </w:p>
          <w:p w14:paraId="431092C9"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.keyfile</w:t>
            </w:r>
            <w:proofErr w:type="spellEnd"/>
            <w:proofErr w:type="gramEnd"/>
            <w:r w:rsidRPr="00CC5622">
              <w:rPr>
                <w:rFonts w:ascii="Consolas" w:eastAsia="Times New Roman" w:hAnsi="Consolas" w:cs="Times New Roman"/>
                <w:color w:val="000000"/>
                <w:kern w:val="0"/>
                <w:sz w:val="21"/>
                <w:szCs w:val="21"/>
                <w14:ligatures w14:val="none"/>
              </w:rPr>
              <w:t xml:space="preserve"> = </w:t>
            </w:r>
            <w:proofErr w:type="spellStart"/>
            <w:r w:rsidRPr="00CC5622">
              <w:rPr>
                <w:rFonts w:ascii="Consolas" w:eastAsia="Times New Roman" w:hAnsi="Consolas" w:cs="Times New Roman"/>
                <w:color w:val="000000"/>
                <w:kern w:val="0"/>
                <w:sz w:val="21"/>
                <w:szCs w:val="21"/>
                <w14:ligatures w14:val="none"/>
              </w:rPr>
              <w:t>keyfile</w:t>
            </w:r>
            <w:proofErr w:type="spellEnd"/>
          </w:p>
          <w:p w14:paraId="6DDC124B"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.is_running</w:t>
            </w:r>
            <w:proofErr w:type="spellEnd"/>
            <w:r w:rsidRPr="00CC5622">
              <w:rPr>
                <w:rFonts w:ascii="Consolas" w:eastAsia="Times New Roman" w:hAnsi="Consolas" w:cs="Times New Roman"/>
                <w:color w:val="000000"/>
                <w:kern w:val="0"/>
                <w:sz w:val="21"/>
                <w:szCs w:val="21"/>
                <w14:ligatures w14:val="none"/>
              </w:rPr>
              <w:t xml:space="preserve"> = </w:t>
            </w:r>
            <w:r w:rsidRPr="00CC5622">
              <w:rPr>
                <w:rFonts w:ascii="Consolas" w:eastAsia="Times New Roman" w:hAnsi="Consolas" w:cs="Times New Roman"/>
                <w:color w:val="0000FF"/>
                <w:kern w:val="0"/>
                <w:sz w:val="21"/>
                <w:szCs w:val="21"/>
                <w14:ligatures w14:val="none"/>
              </w:rPr>
              <w:t>True</w:t>
            </w:r>
          </w:p>
          <w:p w14:paraId="2EB6A8F4"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.cpabe</w:t>
            </w:r>
            <w:proofErr w:type="spellEnd"/>
            <w:proofErr w:type="gramEnd"/>
            <w:r w:rsidRPr="00CC5622">
              <w:rPr>
                <w:rFonts w:ascii="Consolas" w:eastAsia="Times New Roman" w:hAnsi="Consolas" w:cs="Times New Roman"/>
                <w:color w:val="000000"/>
                <w:kern w:val="0"/>
                <w:sz w:val="21"/>
                <w:szCs w:val="21"/>
                <w14:ligatures w14:val="none"/>
              </w:rPr>
              <w:t xml:space="preserve"> = CPABE(</w:t>
            </w:r>
            <w:r w:rsidRPr="00CC5622">
              <w:rPr>
                <w:rFonts w:ascii="Consolas" w:eastAsia="Times New Roman" w:hAnsi="Consolas" w:cs="Times New Roman"/>
                <w:color w:val="A31515"/>
                <w:kern w:val="0"/>
                <w:sz w:val="21"/>
                <w:szCs w:val="21"/>
                <w14:ligatures w14:val="none"/>
              </w:rPr>
              <w:t>"AC17"</w:t>
            </w:r>
            <w:r w:rsidRPr="00CC5622">
              <w:rPr>
                <w:rFonts w:ascii="Consolas" w:eastAsia="Times New Roman" w:hAnsi="Consolas" w:cs="Times New Roman"/>
                <w:color w:val="000000"/>
                <w:kern w:val="0"/>
                <w:sz w:val="21"/>
                <w:szCs w:val="21"/>
                <w14:ligatures w14:val="none"/>
              </w:rPr>
              <w:t>)</w:t>
            </w:r>
          </w:p>
          <w:p w14:paraId="307C6D16"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lastRenderedPageBreak/>
              <w:t xml:space="preserve">        </w:t>
            </w:r>
            <w:r w:rsidRPr="00CC5622">
              <w:rPr>
                <w:rFonts w:ascii="Consolas" w:eastAsia="Times New Roman" w:hAnsi="Consolas" w:cs="Times New Roman"/>
                <w:color w:val="008000"/>
                <w:kern w:val="0"/>
                <w:sz w:val="21"/>
                <w:szCs w:val="21"/>
                <w14:ligatures w14:val="none"/>
              </w:rPr>
              <w:t xml:space="preserve"># </w:t>
            </w:r>
            <w:proofErr w:type="spellStart"/>
            <w:proofErr w:type="gramStart"/>
            <w:r w:rsidRPr="00CC5622">
              <w:rPr>
                <w:rFonts w:ascii="Consolas" w:eastAsia="Times New Roman" w:hAnsi="Consolas" w:cs="Times New Roman"/>
                <w:color w:val="008000"/>
                <w:kern w:val="0"/>
                <w:sz w:val="21"/>
                <w:szCs w:val="21"/>
                <w14:ligatures w14:val="none"/>
              </w:rPr>
              <w:t>self.setup</w:t>
            </w:r>
            <w:proofErr w:type="gramEnd"/>
            <w:r w:rsidRPr="00CC5622">
              <w:rPr>
                <w:rFonts w:ascii="Consolas" w:eastAsia="Times New Roman" w:hAnsi="Consolas" w:cs="Times New Roman"/>
                <w:color w:val="008000"/>
                <w:kern w:val="0"/>
                <w:sz w:val="21"/>
                <w:szCs w:val="21"/>
                <w14:ligatures w14:val="none"/>
              </w:rPr>
              <w:t>_key</w:t>
            </w:r>
            <w:proofErr w:type="spellEnd"/>
            <w:r w:rsidRPr="00CC5622">
              <w:rPr>
                <w:rFonts w:ascii="Consolas" w:eastAsia="Times New Roman" w:hAnsi="Consolas" w:cs="Times New Roman"/>
                <w:color w:val="008000"/>
                <w:kern w:val="0"/>
                <w:sz w:val="21"/>
                <w:szCs w:val="21"/>
                <w14:ligatures w14:val="none"/>
              </w:rPr>
              <w:t xml:space="preserve">("setup/")  # Automatically run </w:t>
            </w:r>
            <w:proofErr w:type="spellStart"/>
            <w:r w:rsidRPr="00CC5622">
              <w:rPr>
                <w:rFonts w:ascii="Consolas" w:eastAsia="Times New Roman" w:hAnsi="Consolas" w:cs="Times New Roman"/>
                <w:color w:val="008000"/>
                <w:kern w:val="0"/>
                <w:sz w:val="21"/>
                <w:szCs w:val="21"/>
                <w14:ligatures w14:val="none"/>
              </w:rPr>
              <w:t>setup_key</w:t>
            </w:r>
            <w:proofErr w:type="spellEnd"/>
            <w:r w:rsidRPr="00CC5622">
              <w:rPr>
                <w:rFonts w:ascii="Consolas" w:eastAsia="Times New Roman" w:hAnsi="Consolas" w:cs="Times New Roman"/>
                <w:color w:val="008000"/>
                <w:kern w:val="0"/>
                <w:sz w:val="21"/>
                <w:szCs w:val="21"/>
                <w14:ligatures w14:val="none"/>
              </w:rPr>
              <w:t xml:space="preserve"> during initialization</w:t>
            </w:r>
          </w:p>
          <w:p w14:paraId="3071B3AB"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15067653"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def</w:t>
            </w: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TAsetup</w:t>
            </w:r>
            <w:proofErr w:type="spellEnd"/>
            <w:r w:rsidRPr="00CC5622">
              <w:rPr>
                <w:rFonts w:ascii="Consolas" w:eastAsia="Times New Roman" w:hAnsi="Consolas" w:cs="Times New Roman"/>
                <w:color w:val="000000"/>
                <w:kern w:val="0"/>
                <w:sz w:val="21"/>
                <w:szCs w:val="21"/>
                <w14:ligatures w14:val="none"/>
              </w:rPr>
              <w:t>(</w:t>
            </w:r>
            <w:proofErr w:type="gramEnd"/>
            <w:r w:rsidRPr="00CC5622">
              <w:rPr>
                <w:rFonts w:ascii="Consolas" w:eastAsia="Times New Roman" w:hAnsi="Consolas" w:cs="Times New Roman"/>
                <w:color w:val="000000"/>
                <w:kern w:val="0"/>
                <w:sz w:val="21"/>
                <w:szCs w:val="21"/>
                <w14:ligatures w14:val="none"/>
              </w:rPr>
              <w:t>self, path):</w:t>
            </w:r>
          </w:p>
          <w:p w14:paraId="33F60168"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try</w:t>
            </w:r>
            <w:r w:rsidRPr="00CC5622">
              <w:rPr>
                <w:rFonts w:ascii="Consolas" w:eastAsia="Times New Roman" w:hAnsi="Consolas" w:cs="Times New Roman"/>
                <w:color w:val="000000"/>
                <w:kern w:val="0"/>
                <w:sz w:val="21"/>
                <w:szCs w:val="21"/>
                <w14:ligatures w14:val="none"/>
              </w:rPr>
              <w:t>:</w:t>
            </w:r>
          </w:p>
          <w:p w14:paraId="7FA0AF8B"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setup(</w:t>
            </w:r>
            <w:proofErr w:type="spellStart"/>
            <w:proofErr w:type="gramEnd"/>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.cpabe</w:t>
            </w:r>
            <w:proofErr w:type="spellEnd"/>
            <w:r w:rsidRPr="00CC5622">
              <w:rPr>
                <w:rFonts w:ascii="Consolas" w:eastAsia="Times New Roman" w:hAnsi="Consolas" w:cs="Times New Roman"/>
                <w:color w:val="000000"/>
                <w:kern w:val="0"/>
                <w:sz w:val="21"/>
                <w:szCs w:val="21"/>
                <w14:ligatures w14:val="none"/>
              </w:rPr>
              <w:t>, path)</w:t>
            </w:r>
          </w:p>
          <w:p w14:paraId="527B739C"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gramEnd"/>
            <w:r w:rsidRPr="00CC5622">
              <w:rPr>
                <w:rFonts w:ascii="Consolas" w:eastAsia="Times New Roman" w:hAnsi="Consolas" w:cs="Times New Roman"/>
                <w:color w:val="A31515"/>
                <w:kern w:val="0"/>
                <w:sz w:val="21"/>
                <w:szCs w:val="21"/>
                <w14:ligatures w14:val="none"/>
              </w:rPr>
              <w:t>'Setup successfully completed.'</w:t>
            </w:r>
            <w:r w:rsidRPr="00CC5622">
              <w:rPr>
                <w:rFonts w:ascii="Consolas" w:eastAsia="Times New Roman" w:hAnsi="Consolas" w:cs="Times New Roman"/>
                <w:color w:val="000000"/>
                <w:kern w:val="0"/>
                <w:sz w:val="21"/>
                <w:szCs w:val="21"/>
                <w14:ligatures w14:val="none"/>
              </w:rPr>
              <w:t>)</w:t>
            </w:r>
          </w:p>
          <w:p w14:paraId="650F1B49"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except</w:t>
            </w:r>
            <w:r w:rsidRPr="00CC5622">
              <w:rPr>
                <w:rFonts w:ascii="Consolas" w:eastAsia="Times New Roman" w:hAnsi="Consolas" w:cs="Times New Roman"/>
                <w:color w:val="000000"/>
                <w:kern w:val="0"/>
                <w:sz w:val="21"/>
                <w:szCs w:val="21"/>
                <w14:ligatures w14:val="none"/>
              </w:rPr>
              <w:t xml:space="preserve"> Exception </w:t>
            </w:r>
            <w:r w:rsidRPr="00CC5622">
              <w:rPr>
                <w:rFonts w:ascii="Consolas" w:eastAsia="Times New Roman" w:hAnsi="Consolas" w:cs="Times New Roman"/>
                <w:color w:val="0000FF"/>
                <w:kern w:val="0"/>
                <w:sz w:val="21"/>
                <w:szCs w:val="21"/>
                <w14:ligatures w14:val="none"/>
              </w:rPr>
              <w:t>as</w:t>
            </w:r>
            <w:r w:rsidRPr="00CC5622">
              <w:rPr>
                <w:rFonts w:ascii="Consolas" w:eastAsia="Times New Roman" w:hAnsi="Consolas" w:cs="Times New Roman"/>
                <w:color w:val="000000"/>
                <w:kern w:val="0"/>
                <w:sz w:val="21"/>
                <w:szCs w:val="21"/>
                <w14:ligatures w14:val="none"/>
              </w:rPr>
              <w:t xml:space="preserve"> e:</w:t>
            </w:r>
          </w:p>
          <w:p w14:paraId="0F96A3C7"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spellStart"/>
            <w:proofErr w:type="gramEnd"/>
            <w:r w:rsidRPr="00CC5622">
              <w:rPr>
                <w:rFonts w:ascii="Consolas" w:eastAsia="Times New Roman" w:hAnsi="Consolas" w:cs="Times New Roman"/>
                <w:color w:val="0000FF"/>
                <w:kern w:val="0"/>
                <w:sz w:val="21"/>
                <w:szCs w:val="21"/>
                <w14:ligatures w14:val="none"/>
              </w:rPr>
              <w:t>f</w:t>
            </w:r>
            <w:r w:rsidRPr="00CC5622">
              <w:rPr>
                <w:rFonts w:ascii="Consolas" w:eastAsia="Times New Roman" w:hAnsi="Consolas" w:cs="Times New Roman"/>
                <w:color w:val="A31515"/>
                <w:kern w:val="0"/>
                <w:sz w:val="21"/>
                <w:szCs w:val="21"/>
                <w14:ligatures w14:val="none"/>
              </w:rPr>
              <w:t>"Error</w:t>
            </w:r>
            <w:proofErr w:type="spellEnd"/>
            <w:r w:rsidRPr="00CC5622">
              <w:rPr>
                <w:rFonts w:ascii="Consolas" w:eastAsia="Times New Roman" w:hAnsi="Consolas" w:cs="Times New Roman"/>
                <w:color w:val="A31515"/>
                <w:kern w:val="0"/>
                <w:sz w:val="21"/>
                <w:szCs w:val="21"/>
                <w14:ligatures w14:val="none"/>
              </w:rPr>
              <w:t xml:space="preserve"> during setup: </w:t>
            </w:r>
            <w:r w:rsidRPr="00CC5622">
              <w:rPr>
                <w:rFonts w:ascii="Consolas" w:eastAsia="Times New Roman" w:hAnsi="Consolas" w:cs="Times New Roman"/>
                <w:color w:val="000000"/>
                <w:kern w:val="0"/>
                <w:sz w:val="21"/>
                <w:szCs w:val="21"/>
                <w14:ligatures w14:val="none"/>
              </w:rPr>
              <w:t>{e}</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2115BE1F"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5A2B60E9"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def</w:t>
            </w: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TAgenkey</w:t>
            </w:r>
            <w:proofErr w:type="spellEnd"/>
            <w:r w:rsidRPr="00CC5622">
              <w:rPr>
                <w:rFonts w:ascii="Consolas" w:eastAsia="Times New Roman" w:hAnsi="Consolas" w:cs="Times New Roman"/>
                <w:color w:val="000000"/>
                <w:kern w:val="0"/>
                <w:sz w:val="21"/>
                <w:szCs w:val="21"/>
                <w14:ligatures w14:val="none"/>
              </w:rPr>
              <w:t>(</w:t>
            </w:r>
            <w:proofErr w:type="gramEnd"/>
            <w:r w:rsidRPr="00CC5622">
              <w:rPr>
                <w:rFonts w:ascii="Consolas" w:eastAsia="Times New Roman" w:hAnsi="Consolas" w:cs="Times New Roman"/>
                <w:color w:val="000000"/>
                <w:kern w:val="0"/>
                <w:sz w:val="21"/>
                <w:szCs w:val="21"/>
                <w14:ligatures w14:val="none"/>
              </w:rPr>
              <w:t xml:space="preserve">self, conn, </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 xml:space="preserve">, msg, </w:t>
            </w:r>
            <w:proofErr w:type="spellStart"/>
            <w:r w:rsidRPr="00CC5622">
              <w:rPr>
                <w:rFonts w:ascii="Consolas" w:eastAsia="Times New Roman" w:hAnsi="Consolas" w:cs="Times New Roman"/>
                <w:color w:val="000000"/>
                <w:kern w:val="0"/>
                <w:sz w:val="21"/>
                <w:szCs w:val="21"/>
                <w14:ligatures w14:val="none"/>
              </w:rPr>
              <w:t>public_key_file</w:t>
            </w:r>
            <w:proofErr w:type="spellEnd"/>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master_key_file</w:t>
            </w:r>
            <w:proofErr w:type="spellEnd"/>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private_key_file_path</w:t>
            </w:r>
            <w:proofErr w:type="spellEnd"/>
            <w:r w:rsidRPr="00CC5622">
              <w:rPr>
                <w:rFonts w:ascii="Consolas" w:eastAsia="Times New Roman" w:hAnsi="Consolas" w:cs="Times New Roman"/>
                <w:color w:val="000000"/>
                <w:kern w:val="0"/>
                <w:sz w:val="21"/>
                <w:szCs w:val="21"/>
                <w14:ligatures w14:val="none"/>
              </w:rPr>
              <w:t>):</w:t>
            </w:r>
          </w:p>
          <w:p w14:paraId="4D31A695"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try</w:t>
            </w:r>
            <w:r w:rsidRPr="00CC5622">
              <w:rPr>
                <w:rFonts w:ascii="Consolas" w:eastAsia="Times New Roman" w:hAnsi="Consolas" w:cs="Times New Roman"/>
                <w:color w:val="000000"/>
                <w:kern w:val="0"/>
                <w:sz w:val="21"/>
                <w:szCs w:val="21"/>
                <w14:ligatures w14:val="none"/>
              </w:rPr>
              <w:t>:</w:t>
            </w:r>
          </w:p>
          <w:p w14:paraId="04D0771A"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mode, attributes = </w:t>
            </w:r>
            <w:proofErr w:type="spellStart"/>
            <w:proofErr w:type="gramStart"/>
            <w:r w:rsidRPr="00CC5622">
              <w:rPr>
                <w:rFonts w:ascii="Consolas" w:eastAsia="Times New Roman" w:hAnsi="Consolas" w:cs="Times New Roman"/>
                <w:color w:val="000000"/>
                <w:kern w:val="0"/>
                <w:sz w:val="21"/>
                <w:szCs w:val="21"/>
                <w14:ligatures w14:val="none"/>
              </w:rPr>
              <w:t>msg.split</w:t>
            </w:r>
            <w:proofErr w:type="spellEnd"/>
            <w:proofErr w:type="gram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98658"/>
                <w:kern w:val="0"/>
                <w:sz w:val="21"/>
                <w:szCs w:val="21"/>
                <w14:ligatures w14:val="none"/>
              </w:rPr>
              <w:t>1</w:t>
            </w:r>
            <w:r w:rsidRPr="00CC5622">
              <w:rPr>
                <w:rFonts w:ascii="Consolas" w:eastAsia="Times New Roman" w:hAnsi="Consolas" w:cs="Times New Roman"/>
                <w:color w:val="000000"/>
                <w:kern w:val="0"/>
                <w:sz w:val="21"/>
                <w:szCs w:val="21"/>
                <w14:ligatures w14:val="none"/>
              </w:rPr>
              <w:t>)  </w:t>
            </w:r>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Chỉ</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tách</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lần</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đầu</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tiên</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tìm</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thấy</w:t>
            </w:r>
            <w:proofErr w:type="spellEnd"/>
            <w:r w:rsidRPr="00CC5622">
              <w:rPr>
                <w:rFonts w:ascii="Consolas" w:eastAsia="Times New Roman" w:hAnsi="Consolas" w:cs="Times New Roman"/>
                <w:color w:val="008000"/>
                <w:kern w:val="0"/>
                <w:sz w:val="21"/>
                <w:szCs w:val="21"/>
                <w14:ligatures w14:val="none"/>
              </w:rPr>
              <w:t xml:space="preserve"> '|'</w:t>
            </w:r>
          </w:p>
          <w:p w14:paraId="4C75D32C"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spellStart"/>
            <w:proofErr w:type="gramEnd"/>
            <w:r w:rsidRPr="00CC5622">
              <w:rPr>
                <w:rFonts w:ascii="Consolas" w:eastAsia="Times New Roman" w:hAnsi="Consolas" w:cs="Times New Roman"/>
                <w:color w:val="0000FF"/>
                <w:kern w:val="0"/>
                <w:sz w:val="21"/>
                <w:szCs w:val="21"/>
                <w14:ligatures w14:val="none"/>
              </w:rPr>
              <w:t>f</w:t>
            </w:r>
            <w:r w:rsidRPr="00CC5622">
              <w:rPr>
                <w:rFonts w:ascii="Consolas" w:eastAsia="Times New Roman" w:hAnsi="Consolas" w:cs="Times New Roman"/>
                <w:color w:val="A31515"/>
                <w:kern w:val="0"/>
                <w:sz w:val="21"/>
                <w:szCs w:val="21"/>
                <w14:ligatures w14:val="none"/>
              </w:rPr>
              <w:t>"Mode</w:t>
            </w:r>
            <w:proofErr w:type="spellEnd"/>
            <w:r w:rsidRPr="00CC5622">
              <w:rPr>
                <w:rFonts w:ascii="Consolas" w:eastAsia="Times New Roman" w:hAnsi="Consolas" w:cs="Times New Roman"/>
                <w:color w:val="A31515"/>
                <w:kern w:val="0"/>
                <w:sz w:val="21"/>
                <w:szCs w:val="21"/>
                <w14:ligatures w14:val="none"/>
              </w:rPr>
              <w:t xml:space="preserve">: </w:t>
            </w:r>
            <w:r w:rsidRPr="00CC5622">
              <w:rPr>
                <w:rFonts w:ascii="Consolas" w:eastAsia="Times New Roman" w:hAnsi="Consolas" w:cs="Times New Roman"/>
                <w:color w:val="000000"/>
                <w:kern w:val="0"/>
                <w:sz w:val="21"/>
                <w:szCs w:val="21"/>
                <w14:ligatures w14:val="none"/>
              </w:rPr>
              <w:t>{mode}</w:t>
            </w:r>
            <w:r w:rsidRPr="00CC5622">
              <w:rPr>
                <w:rFonts w:ascii="Consolas" w:eastAsia="Times New Roman" w:hAnsi="Consolas" w:cs="Times New Roman"/>
                <w:color w:val="A31515"/>
                <w:kern w:val="0"/>
                <w:sz w:val="21"/>
                <w:szCs w:val="21"/>
                <w14:ligatures w14:val="none"/>
              </w:rPr>
              <w:t xml:space="preserve">, Attributes: </w:t>
            </w:r>
            <w:r w:rsidRPr="00CC5622">
              <w:rPr>
                <w:rFonts w:ascii="Consolas" w:eastAsia="Times New Roman" w:hAnsi="Consolas" w:cs="Times New Roman"/>
                <w:color w:val="000000"/>
                <w:kern w:val="0"/>
                <w:sz w:val="21"/>
                <w:szCs w:val="21"/>
                <w14:ligatures w14:val="none"/>
              </w:rPr>
              <w:t>{attributes}</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5F3317B3"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send_attributes</w:t>
            </w:r>
            <w:proofErr w:type="spellEnd"/>
            <w:r w:rsidRPr="00CC5622">
              <w:rPr>
                <w:rFonts w:ascii="Consolas" w:eastAsia="Times New Roman" w:hAnsi="Consolas" w:cs="Times New Roman"/>
                <w:color w:val="000000"/>
                <w:kern w:val="0"/>
                <w:sz w:val="21"/>
                <w:szCs w:val="21"/>
                <w14:ligatures w14:val="none"/>
              </w:rPr>
              <w:t xml:space="preserve"> = </w:t>
            </w:r>
            <w:proofErr w:type="spellStart"/>
            <w:proofErr w:type="gramStart"/>
            <w:r w:rsidRPr="00CC5622">
              <w:rPr>
                <w:rFonts w:ascii="Consolas" w:eastAsia="Times New Roman" w:hAnsi="Consolas" w:cs="Times New Roman"/>
                <w:color w:val="000000"/>
                <w:kern w:val="0"/>
                <w:sz w:val="21"/>
                <w:szCs w:val="21"/>
                <w14:ligatures w14:val="none"/>
              </w:rPr>
              <w:t>attributes.upper</w:t>
            </w:r>
            <w:proofErr w:type="spellEnd"/>
            <w:proofErr w:type="gramEnd"/>
            <w:r w:rsidRPr="00CC5622">
              <w:rPr>
                <w:rFonts w:ascii="Consolas" w:eastAsia="Times New Roman" w:hAnsi="Consolas" w:cs="Times New Roman"/>
                <w:color w:val="000000"/>
                <w:kern w:val="0"/>
                <w:sz w:val="21"/>
                <w:szCs w:val="21"/>
                <w14:ligatures w14:val="none"/>
              </w:rPr>
              <w:t>()</w:t>
            </w:r>
          </w:p>
          <w:p w14:paraId="46210A44"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spellStart"/>
            <w:proofErr w:type="gramEnd"/>
            <w:r w:rsidRPr="00CC5622">
              <w:rPr>
                <w:rFonts w:ascii="Consolas" w:eastAsia="Times New Roman" w:hAnsi="Consolas" w:cs="Times New Roman"/>
                <w:color w:val="0000FF"/>
                <w:kern w:val="0"/>
                <w:sz w:val="21"/>
                <w:szCs w:val="21"/>
                <w14:ligatures w14:val="none"/>
              </w:rPr>
              <w:t>f</w:t>
            </w:r>
            <w:r w:rsidRPr="00CC5622">
              <w:rPr>
                <w:rFonts w:ascii="Consolas" w:eastAsia="Times New Roman" w:hAnsi="Consolas" w:cs="Times New Roman"/>
                <w:color w:val="A31515"/>
                <w:kern w:val="0"/>
                <w:sz w:val="21"/>
                <w:szCs w:val="21"/>
                <w14:ligatures w14:val="none"/>
              </w:rPr>
              <w:t>"Attributes</w:t>
            </w:r>
            <w:proofErr w:type="spellEnd"/>
            <w:r w:rsidRPr="00CC5622">
              <w:rPr>
                <w:rFonts w:ascii="Consolas" w:eastAsia="Times New Roman" w:hAnsi="Consolas" w:cs="Times New Roman"/>
                <w:color w:val="A31515"/>
                <w:kern w:val="0"/>
                <w:sz w:val="21"/>
                <w:szCs w:val="21"/>
                <w14:ligatures w14:val="none"/>
              </w:rPr>
              <w:t xml:space="preserve"> upper: </w:t>
            </w:r>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send_attributes</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7C939D2E"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
          <w:p w14:paraId="4601DCAE"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if</w:t>
            </w:r>
            <w:r w:rsidRPr="00CC5622">
              <w:rPr>
                <w:rFonts w:ascii="Consolas" w:eastAsia="Times New Roman" w:hAnsi="Consolas" w:cs="Times New Roman"/>
                <w:color w:val="000000"/>
                <w:kern w:val="0"/>
                <w:sz w:val="21"/>
                <w:szCs w:val="21"/>
                <w14:ligatures w14:val="none"/>
              </w:rPr>
              <w:t xml:space="preserve"> mode == </w:t>
            </w:r>
            <w:r w:rsidRPr="00CC5622">
              <w:rPr>
                <w:rFonts w:ascii="Consolas" w:eastAsia="Times New Roman" w:hAnsi="Consolas" w:cs="Times New Roman"/>
                <w:color w:val="A31515"/>
                <w:kern w:val="0"/>
                <w:sz w:val="21"/>
                <w:szCs w:val="21"/>
                <w14:ligatures w14:val="none"/>
              </w:rPr>
              <w:t>'</w:t>
            </w:r>
            <w:proofErr w:type="spellStart"/>
            <w:r w:rsidRPr="00CC5622">
              <w:rPr>
                <w:rFonts w:ascii="Consolas" w:eastAsia="Times New Roman" w:hAnsi="Consolas" w:cs="Times New Roman"/>
                <w:color w:val="A31515"/>
                <w:kern w:val="0"/>
                <w:sz w:val="21"/>
                <w:szCs w:val="21"/>
                <w14:ligatures w14:val="none"/>
              </w:rPr>
              <w:t>genkey</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507BD980"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Tạo</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khóa</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bí</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mật</w:t>
            </w:r>
            <w:proofErr w:type="spellEnd"/>
          </w:p>
          <w:p w14:paraId="3A53D89F"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gen_secret_</w:t>
            </w:r>
            <w:proofErr w:type="gramStart"/>
            <w:r w:rsidRPr="00CC5622">
              <w:rPr>
                <w:rFonts w:ascii="Consolas" w:eastAsia="Times New Roman" w:hAnsi="Consolas" w:cs="Times New Roman"/>
                <w:color w:val="000000"/>
                <w:kern w:val="0"/>
                <w:sz w:val="21"/>
                <w:szCs w:val="21"/>
                <w14:ligatures w14:val="none"/>
              </w:rPr>
              <w:t>key</w:t>
            </w:r>
            <w:proofErr w:type="spellEnd"/>
            <w:r w:rsidRPr="00CC5622">
              <w:rPr>
                <w:rFonts w:ascii="Consolas" w:eastAsia="Times New Roman" w:hAnsi="Consolas" w:cs="Times New Roman"/>
                <w:color w:val="000000"/>
                <w:kern w:val="0"/>
                <w:sz w:val="21"/>
                <w:szCs w:val="21"/>
                <w14:ligatures w14:val="none"/>
              </w:rPr>
              <w:t>(</w:t>
            </w:r>
            <w:proofErr w:type="spellStart"/>
            <w:proofErr w:type="gramEnd"/>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.cpabe</w:t>
            </w:r>
            <w:proofErr w:type="spellEnd"/>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public_key_file</w:t>
            </w:r>
            <w:proofErr w:type="spellEnd"/>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master_key_file</w:t>
            </w:r>
            <w:proofErr w:type="spellEnd"/>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send_attributes</w:t>
            </w:r>
            <w:proofErr w:type="spellEnd"/>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private_key_file_path</w:t>
            </w:r>
            <w:proofErr w:type="spellEnd"/>
            <w:r w:rsidRPr="00CC5622">
              <w:rPr>
                <w:rFonts w:ascii="Consolas" w:eastAsia="Times New Roman" w:hAnsi="Consolas" w:cs="Times New Roman"/>
                <w:color w:val="000000"/>
                <w:kern w:val="0"/>
                <w:sz w:val="21"/>
                <w:szCs w:val="21"/>
                <w14:ligatures w14:val="none"/>
              </w:rPr>
              <w:t>)</w:t>
            </w:r>
          </w:p>
          <w:p w14:paraId="3DAA0C6D"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
          <w:p w14:paraId="3FAB8212"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Đọc</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nội</w:t>
            </w:r>
            <w:proofErr w:type="spellEnd"/>
            <w:r w:rsidRPr="00CC5622">
              <w:rPr>
                <w:rFonts w:ascii="Consolas" w:eastAsia="Times New Roman" w:hAnsi="Consolas" w:cs="Times New Roman"/>
                <w:color w:val="008000"/>
                <w:kern w:val="0"/>
                <w:sz w:val="21"/>
                <w:szCs w:val="21"/>
                <w14:ligatures w14:val="none"/>
              </w:rPr>
              <w:t xml:space="preserve"> dung </w:t>
            </w:r>
            <w:proofErr w:type="spellStart"/>
            <w:r w:rsidRPr="00CC5622">
              <w:rPr>
                <w:rFonts w:ascii="Consolas" w:eastAsia="Times New Roman" w:hAnsi="Consolas" w:cs="Times New Roman"/>
                <w:color w:val="008000"/>
                <w:kern w:val="0"/>
                <w:sz w:val="21"/>
                <w:szCs w:val="21"/>
                <w14:ligatures w14:val="none"/>
              </w:rPr>
              <w:t>của</w:t>
            </w:r>
            <w:proofErr w:type="spellEnd"/>
            <w:r w:rsidRPr="00CC5622">
              <w:rPr>
                <w:rFonts w:ascii="Consolas" w:eastAsia="Times New Roman" w:hAnsi="Consolas" w:cs="Times New Roman"/>
                <w:color w:val="008000"/>
                <w:kern w:val="0"/>
                <w:sz w:val="21"/>
                <w:szCs w:val="21"/>
                <w14:ligatures w14:val="none"/>
              </w:rPr>
              <w:t xml:space="preserve"> file </w:t>
            </w:r>
            <w:proofErr w:type="spellStart"/>
            <w:r w:rsidRPr="00CC5622">
              <w:rPr>
                <w:rFonts w:ascii="Consolas" w:eastAsia="Times New Roman" w:hAnsi="Consolas" w:cs="Times New Roman"/>
                <w:color w:val="008000"/>
                <w:kern w:val="0"/>
                <w:sz w:val="21"/>
                <w:szCs w:val="21"/>
                <w14:ligatures w14:val="none"/>
              </w:rPr>
              <w:t>khóa</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bí</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mật</w:t>
            </w:r>
            <w:proofErr w:type="spellEnd"/>
          </w:p>
          <w:p w14:paraId="31A9C987"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with</w:t>
            </w: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open(</w:t>
            </w:r>
            <w:proofErr w:type="spellStart"/>
            <w:proofErr w:type="gramEnd"/>
            <w:r w:rsidRPr="00CC5622">
              <w:rPr>
                <w:rFonts w:ascii="Consolas" w:eastAsia="Times New Roman" w:hAnsi="Consolas" w:cs="Times New Roman"/>
                <w:color w:val="000000"/>
                <w:kern w:val="0"/>
                <w:sz w:val="21"/>
                <w:szCs w:val="21"/>
                <w14:ligatures w14:val="none"/>
              </w:rPr>
              <w:t>private_key_file_path</w:t>
            </w:r>
            <w:proofErr w:type="spellEnd"/>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A31515"/>
                <w:kern w:val="0"/>
                <w:sz w:val="21"/>
                <w:szCs w:val="21"/>
                <w14:ligatures w14:val="none"/>
              </w:rPr>
              <w:t>'</w:t>
            </w:r>
            <w:proofErr w:type="spellStart"/>
            <w:r w:rsidRPr="00CC5622">
              <w:rPr>
                <w:rFonts w:ascii="Consolas" w:eastAsia="Times New Roman" w:hAnsi="Consolas" w:cs="Times New Roman"/>
                <w:color w:val="A31515"/>
                <w:kern w:val="0"/>
                <w:sz w:val="21"/>
                <w:szCs w:val="21"/>
                <w14:ligatures w14:val="none"/>
              </w:rPr>
              <w:t>rb</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as</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private_key_file</w:t>
            </w:r>
            <w:proofErr w:type="spellEnd"/>
            <w:r w:rsidRPr="00CC5622">
              <w:rPr>
                <w:rFonts w:ascii="Consolas" w:eastAsia="Times New Roman" w:hAnsi="Consolas" w:cs="Times New Roman"/>
                <w:color w:val="000000"/>
                <w:kern w:val="0"/>
                <w:sz w:val="21"/>
                <w:szCs w:val="21"/>
                <w14:ligatures w14:val="none"/>
              </w:rPr>
              <w:t>:</w:t>
            </w:r>
          </w:p>
          <w:p w14:paraId="59A5037A"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private_key</w:t>
            </w:r>
            <w:proofErr w:type="spellEnd"/>
            <w:r w:rsidRPr="00CC5622">
              <w:rPr>
                <w:rFonts w:ascii="Consolas" w:eastAsia="Times New Roman" w:hAnsi="Consolas" w:cs="Times New Roman"/>
                <w:color w:val="000000"/>
                <w:kern w:val="0"/>
                <w:sz w:val="21"/>
                <w:szCs w:val="21"/>
                <w14:ligatures w14:val="none"/>
              </w:rPr>
              <w:t xml:space="preserve"> = </w:t>
            </w:r>
            <w:proofErr w:type="spellStart"/>
            <w:r w:rsidRPr="00CC5622">
              <w:rPr>
                <w:rFonts w:ascii="Consolas" w:eastAsia="Times New Roman" w:hAnsi="Consolas" w:cs="Times New Roman"/>
                <w:color w:val="000000"/>
                <w:kern w:val="0"/>
                <w:sz w:val="21"/>
                <w:szCs w:val="21"/>
                <w14:ligatures w14:val="none"/>
              </w:rPr>
              <w:t>private_key_</w:t>
            </w:r>
            <w:proofErr w:type="gramStart"/>
            <w:r w:rsidRPr="00CC5622">
              <w:rPr>
                <w:rFonts w:ascii="Consolas" w:eastAsia="Times New Roman" w:hAnsi="Consolas" w:cs="Times New Roman"/>
                <w:color w:val="000000"/>
                <w:kern w:val="0"/>
                <w:sz w:val="21"/>
                <w:szCs w:val="21"/>
                <w14:ligatures w14:val="none"/>
              </w:rPr>
              <w:t>file.read</w:t>
            </w:r>
            <w:proofErr w:type="spellEnd"/>
            <w:proofErr w:type="gramEnd"/>
            <w:r w:rsidRPr="00CC5622">
              <w:rPr>
                <w:rFonts w:ascii="Consolas" w:eastAsia="Times New Roman" w:hAnsi="Consolas" w:cs="Times New Roman"/>
                <w:color w:val="000000"/>
                <w:kern w:val="0"/>
                <w:sz w:val="21"/>
                <w:szCs w:val="21"/>
                <w14:ligatures w14:val="none"/>
              </w:rPr>
              <w:t>()</w:t>
            </w:r>
          </w:p>
          <w:p w14:paraId="2A834B72"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conn.sendall</w:t>
            </w:r>
            <w:proofErr w:type="spellEnd"/>
            <w:proofErr w:type="gramEnd"/>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private_key</w:t>
            </w:r>
            <w:proofErr w:type="spellEnd"/>
            <w:r w:rsidRPr="00CC5622">
              <w:rPr>
                <w:rFonts w:ascii="Consolas" w:eastAsia="Times New Roman" w:hAnsi="Consolas" w:cs="Times New Roman"/>
                <w:color w:val="000000"/>
                <w:kern w:val="0"/>
                <w:sz w:val="21"/>
                <w:szCs w:val="21"/>
                <w14:ligatures w14:val="none"/>
              </w:rPr>
              <w:t xml:space="preserve"> + </w:t>
            </w:r>
            <w:proofErr w:type="spellStart"/>
            <w:r w:rsidRPr="00CC5622">
              <w:rPr>
                <w:rFonts w:ascii="Consolas" w:eastAsia="Times New Roman" w:hAnsi="Consolas" w:cs="Times New Roman"/>
                <w:color w:val="0000FF"/>
                <w:kern w:val="0"/>
                <w:sz w:val="21"/>
                <w:szCs w:val="21"/>
                <w14:ligatures w14:val="none"/>
              </w:rPr>
              <w:t>b</w:t>
            </w:r>
            <w:r w:rsidRPr="00CC5622">
              <w:rPr>
                <w:rFonts w:ascii="Consolas" w:eastAsia="Times New Roman" w:hAnsi="Consolas" w:cs="Times New Roman"/>
                <w:color w:val="A31515"/>
                <w:kern w:val="0"/>
                <w:sz w:val="21"/>
                <w:szCs w:val="21"/>
                <w14:ligatures w14:val="none"/>
              </w:rPr>
              <w:t>'END_OF_FILE</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  </w:t>
            </w:r>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Gửi</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khóa</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bí</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mật</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đến</w:t>
            </w:r>
            <w:proofErr w:type="spellEnd"/>
            <w:r w:rsidRPr="00CC5622">
              <w:rPr>
                <w:rFonts w:ascii="Consolas" w:eastAsia="Times New Roman" w:hAnsi="Consolas" w:cs="Times New Roman"/>
                <w:color w:val="008000"/>
                <w:kern w:val="0"/>
                <w:sz w:val="21"/>
                <w:szCs w:val="21"/>
                <w14:ligatures w14:val="none"/>
              </w:rPr>
              <w:t xml:space="preserve"> client</w:t>
            </w:r>
          </w:p>
          <w:p w14:paraId="09F20C04"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25C3A064"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gramEnd"/>
            <w:r w:rsidRPr="00CC5622">
              <w:rPr>
                <w:rFonts w:ascii="Consolas" w:eastAsia="Times New Roman" w:hAnsi="Consolas" w:cs="Times New Roman"/>
                <w:color w:val="A31515"/>
                <w:kern w:val="0"/>
                <w:sz w:val="21"/>
                <w:szCs w:val="21"/>
                <w14:ligatures w14:val="none"/>
              </w:rPr>
              <w:t>'Generated secret key for client:'</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w:t>
            </w:r>
          </w:p>
          <w:p w14:paraId="5CECD2E0"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except</w:t>
            </w:r>
            <w:r w:rsidRPr="00CC5622">
              <w:rPr>
                <w:rFonts w:ascii="Consolas" w:eastAsia="Times New Roman" w:hAnsi="Consolas" w:cs="Times New Roman"/>
                <w:color w:val="000000"/>
                <w:kern w:val="0"/>
                <w:sz w:val="21"/>
                <w:szCs w:val="21"/>
                <w14:ligatures w14:val="none"/>
              </w:rPr>
              <w:t xml:space="preserve"> Exception </w:t>
            </w:r>
            <w:r w:rsidRPr="00CC5622">
              <w:rPr>
                <w:rFonts w:ascii="Consolas" w:eastAsia="Times New Roman" w:hAnsi="Consolas" w:cs="Times New Roman"/>
                <w:color w:val="0000FF"/>
                <w:kern w:val="0"/>
                <w:sz w:val="21"/>
                <w:szCs w:val="21"/>
                <w14:ligatures w14:val="none"/>
              </w:rPr>
              <w:t>as</w:t>
            </w:r>
            <w:r w:rsidRPr="00CC5622">
              <w:rPr>
                <w:rFonts w:ascii="Consolas" w:eastAsia="Times New Roman" w:hAnsi="Consolas" w:cs="Times New Roman"/>
                <w:color w:val="000000"/>
                <w:kern w:val="0"/>
                <w:sz w:val="21"/>
                <w:szCs w:val="21"/>
                <w14:ligatures w14:val="none"/>
              </w:rPr>
              <w:t xml:space="preserve"> e:</w:t>
            </w:r>
          </w:p>
          <w:p w14:paraId="0462BE36"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spellStart"/>
            <w:proofErr w:type="gramEnd"/>
            <w:r w:rsidRPr="00CC5622">
              <w:rPr>
                <w:rFonts w:ascii="Consolas" w:eastAsia="Times New Roman" w:hAnsi="Consolas" w:cs="Times New Roman"/>
                <w:color w:val="0000FF"/>
                <w:kern w:val="0"/>
                <w:sz w:val="21"/>
                <w:szCs w:val="21"/>
                <w14:ligatures w14:val="none"/>
              </w:rPr>
              <w:t>f</w:t>
            </w:r>
            <w:r w:rsidRPr="00CC5622">
              <w:rPr>
                <w:rFonts w:ascii="Consolas" w:eastAsia="Times New Roman" w:hAnsi="Consolas" w:cs="Times New Roman"/>
                <w:color w:val="A31515"/>
                <w:kern w:val="0"/>
                <w:sz w:val="21"/>
                <w:szCs w:val="21"/>
                <w14:ligatures w14:val="none"/>
              </w:rPr>
              <w:t>"Error</w:t>
            </w:r>
            <w:proofErr w:type="spellEnd"/>
            <w:r w:rsidRPr="00CC5622">
              <w:rPr>
                <w:rFonts w:ascii="Consolas" w:eastAsia="Times New Roman" w:hAnsi="Consolas" w:cs="Times New Roman"/>
                <w:color w:val="A31515"/>
                <w:kern w:val="0"/>
                <w:sz w:val="21"/>
                <w:szCs w:val="21"/>
                <w14:ligatures w14:val="none"/>
              </w:rPr>
              <w:t xml:space="preserve"> generating secret key for </w:t>
            </w:r>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 xml:space="preserve">: </w:t>
            </w:r>
            <w:r w:rsidRPr="00CC5622">
              <w:rPr>
                <w:rFonts w:ascii="Consolas" w:eastAsia="Times New Roman" w:hAnsi="Consolas" w:cs="Times New Roman"/>
                <w:color w:val="000000"/>
                <w:kern w:val="0"/>
                <w:sz w:val="21"/>
                <w:szCs w:val="21"/>
                <w14:ligatures w14:val="none"/>
              </w:rPr>
              <w:t>{e}</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5B27C122"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finally</w:t>
            </w:r>
            <w:r w:rsidRPr="00CC5622">
              <w:rPr>
                <w:rFonts w:ascii="Consolas" w:eastAsia="Times New Roman" w:hAnsi="Consolas" w:cs="Times New Roman"/>
                <w:color w:val="000000"/>
                <w:kern w:val="0"/>
                <w:sz w:val="21"/>
                <w:szCs w:val="21"/>
                <w14:ligatures w14:val="none"/>
              </w:rPr>
              <w:t>:</w:t>
            </w:r>
          </w:p>
          <w:p w14:paraId="1F2912F0"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Xóa</w:t>
            </w:r>
            <w:proofErr w:type="spellEnd"/>
            <w:r w:rsidRPr="00CC5622">
              <w:rPr>
                <w:rFonts w:ascii="Consolas" w:eastAsia="Times New Roman" w:hAnsi="Consolas" w:cs="Times New Roman"/>
                <w:color w:val="008000"/>
                <w:kern w:val="0"/>
                <w:sz w:val="21"/>
                <w:szCs w:val="21"/>
                <w14:ligatures w14:val="none"/>
              </w:rPr>
              <w:t xml:space="preserve"> file </w:t>
            </w:r>
            <w:proofErr w:type="spellStart"/>
            <w:r w:rsidRPr="00CC5622">
              <w:rPr>
                <w:rFonts w:ascii="Consolas" w:eastAsia="Times New Roman" w:hAnsi="Consolas" w:cs="Times New Roman"/>
                <w:color w:val="008000"/>
                <w:kern w:val="0"/>
                <w:sz w:val="21"/>
                <w:szCs w:val="21"/>
                <w14:ligatures w14:val="none"/>
              </w:rPr>
              <w:t>khóa</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bí</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mật</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sau</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khi</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đã</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gửi</w:t>
            </w:r>
            <w:proofErr w:type="spellEnd"/>
          </w:p>
          <w:p w14:paraId="05C85603"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if</w:t>
            </w: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os.path</w:t>
            </w:r>
            <w:proofErr w:type="gramEnd"/>
            <w:r w:rsidRPr="00CC5622">
              <w:rPr>
                <w:rFonts w:ascii="Consolas" w:eastAsia="Times New Roman" w:hAnsi="Consolas" w:cs="Times New Roman"/>
                <w:color w:val="000000"/>
                <w:kern w:val="0"/>
                <w:sz w:val="21"/>
                <w:szCs w:val="21"/>
                <w14:ligatures w14:val="none"/>
              </w:rPr>
              <w:t>.exists</w:t>
            </w:r>
            <w:proofErr w:type="spellEnd"/>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private_key_file_path</w:t>
            </w:r>
            <w:proofErr w:type="spellEnd"/>
            <w:r w:rsidRPr="00CC5622">
              <w:rPr>
                <w:rFonts w:ascii="Consolas" w:eastAsia="Times New Roman" w:hAnsi="Consolas" w:cs="Times New Roman"/>
                <w:color w:val="000000"/>
                <w:kern w:val="0"/>
                <w:sz w:val="21"/>
                <w:szCs w:val="21"/>
                <w14:ligatures w14:val="none"/>
              </w:rPr>
              <w:t>):</w:t>
            </w:r>
          </w:p>
          <w:p w14:paraId="719855E0"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os.remove</w:t>
            </w:r>
            <w:proofErr w:type="spellEnd"/>
            <w:proofErr w:type="gramEnd"/>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private_key_file_path</w:t>
            </w:r>
            <w:proofErr w:type="spellEnd"/>
            <w:r w:rsidRPr="00CC5622">
              <w:rPr>
                <w:rFonts w:ascii="Consolas" w:eastAsia="Times New Roman" w:hAnsi="Consolas" w:cs="Times New Roman"/>
                <w:color w:val="000000"/>
                <w:kern w:val="0"/>
                <w:sz w:val="21"/>
                <w:szCs w:val="21"/>
                <w14:ligatures w14:val="none"/>
              </w:rPr>
              <w:t>)</w:t>
            </w:r>
          </w:p>
          <w:p w14:paraId="7C2379B1"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conn.close</w:t>
            </w:r>
            <w:proofErr w:type="spellEnd"/>
            <w:proofErr w:type="gramEnd"/>
            <w:r w:rsidRPr="00CC5622">
              <w:rPr>
                <w:rFonts w:ascii="Consolas" w:eastAsia="Times New Roman" w:hAnsi="Consolas" w:cs="Times New Roman"/>
                <w:color w:val="000000"/>
                <w:kern w:val="0"/>
                <w:sz w:val="21"/>
                <w:szCs w:val="21"/>
                <w14:ligatures w14:val="none"/>
              </w:rPr>
              <w:t>()</w:t>
            </w:r>
          </w:p>
          <w:p w14:paraId="78007D4C"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
          <w:p w14:paraId="45D3D282"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def</w:t>
            </w: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TASendPubKey</w:t>
            </w:r>
            <w:proofErr w:type="spellEnd"/>
            <w:r w:rsidRPr="00CC5622">
              <w:rPr>
                <w:rFonts w:ascii="Consolas" w:eastAsia="Times New Roman" w:hAnsi="Consolas" w:cs="Times New Roman"/>
                <w:color w:val="000000"/>
                <w:kern w:val="0"/>
                <w:sz w:val="21"/>
                <w:szCs w:val="21"/>
                <w14:ligatures w14:val="none"/>
              </w:rPr>
              <w:t>(</w:t>
            </w:r>
            <w:proofErr w:type="gramEnd"/>
            <w:r w:rsidRPr="00CC5622">
              <w:rPr>
                <w:rFonts w:ascii="Consolas" w:eastAsia="Times New Roman" w:hAnsi="Consolas" w:cs="Times New Roman"/>
                <w:color w:val="000000"/>
                <w:kern w:val="0"/>
                <w:sz w:val="21"/>
                <w:szCs w:val="21"/>
                <w14:ligatures w14:val="none"/>
              </w:rPr>
              <w:t xml:space="preserve">self, conn, </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public_key_file</w:t>
            </w:r>
            <w:proofErr w:type="spellEnd"/>
            <w:r w:rsidRPr="00CC5622">
              <w:rPr>
                <w:rFonts w:ascii="Consolas" w:eastAsia="Times New Roman" w:hAnsi="Consolas" w:cs="Times New Roman"/>
                <w:color w:val="000000"/>
                <w:kern w:val="0"/>
                <w:sz w:val="21"/>
                <w:szCs w:val="21"/>
                <w14:ligatures w14:val="none"/>
              </w:rPr>
              <w:t>):</w:t>
            </w:r>
          </w:p>
          <w:p w14:paraId="6A3F8F7A"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try</w:t>
            </w:r>
            <w:r w:rsidRPr="00CC5622">
              <w:rPr>
                <w:rFonts w:ascii="Consolas" w:eastAsia="Times New Roman" w:hAnsi="Consolas" w:cs="Times New Roman"/>
                <w:color w:val="000000"/>
                <w:kern w:val="0"/>
                <w:sz w:val="21"/>
                <w:szCs w:val="21"/>
                <w14:ligatures w14:val="none"/>
              </w:rPr>
              <w:t>:</w:t>
            </w:r>
          </w:p>
          <w:p w14:paraId="23703BC0"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Đọc</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nội</w:t>
            </w:r>
            <w:proofErr w:type="spellEnd"/>
            <w:r w:rsidRPr="00CC5622">
              <w:rPr>
                <w:rFonts w:ascii="Consolas" w:eastAsia="Times New Roman" w:hAnsi="Consolas" w:cs="Times New Roman"/>
                <w:color w:val="008000"/>
                <w:kern w:val="0"/>
                <w:sz w:val="21"/>
                <w:szCs w:val="21"/>
                <w14:ligatures w14:val="none"/>
              </w:rPr>
              <w:t xml:space="preserve"> dung </w:t>
            </w:r>
            <w:proofErr w:type="spellStart"/>
            <w:r w:rsidRPr="00CC5622">
              <w:rPr>
                <w:rFonts w:ascii="Consolas" w:eastAsia="Times New Roman" w:hAnsi="Consolas" w:cs="Times New Roman"/>
                <w:color w:val="008000"/>
                <w:kern w:val="0"/>
                <w:sz w:val="21"/>
                <w:szCs w:val="21"/>
                <w14:ligatures w14:val="none"/>
              </w:rPr>
              <w:t>của</w:t>
            </w:r>
            <w:proofErr w:type="spellEnd"/>
            <w:r w:rsidRPr="00CC5622">
              <w:rPr>
                <w:rFonts w:ascii="Consolas" w:eastAsia="Times New Roman" w:hAnsi="Consolas" w:cs="Times New Roman"/>
                <w:color w:val="008000"/>
                <w:kern w:val="0"/>
                <w:sz w:val="21"/>
                <w:szCs w:val="21"/>
                <w14:ligatures w14:val="none"/>
              </w:rPr>
              <w:t xml:space="preserve"> file </w:t>
            </w:r>
            <w:proofErr w:type="spellStart"/>
            <w:r w:rsidRPr="00CC5622">
              <w:rPr>
                <w:rFonts w:ascii="Consolas" w:eastAsia="Times New Roman" w:hAnsi="Consolas" w:cs="Times New Roman"/>
                <w:color w:val="008000"/>
                <w:kern w:val="0"/>
                <w:sz w:val="21"/>
                <w:szCs w:val="21"/>
                <w14:ligatures w14:val="none"/>
              </w:rPr>
              <w:t>khóa</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công</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khai</w:t>
            </w:r>
            <w:proofErr w:type="spellEnd"/>
          </w:p>
          <w:p w14:paraId="23B0F4F7"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with</w:t>
            </w: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open(</w:t>
            </w:r>
            <w:proofErr w:type="spellStart"/>
            <w:proofErr w:type="gramEnd"/>
            <w:r w:rsidRPr="00CC5622">
              <w:rPr>
                <w:rFonts w:ascii="Consolas" w:eastAsia="Times New Roman" w:hAnsi="Consolas" w:cs="Times New Roman"/>
                <w:color w:val="000000"/>
                <w:kern w:val="0"/>
                <w:sz w:val="21"/>
                <w:szCs w:val="21"/>
                <w14:ligatures w14:val="none"/>
              </w:rPr>
              <w:t>public_key_file</w:t>
            </w:r>
            <w:proofErr w:type="spellEnd"/>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A31515"/>
                <w:kern w:val="0"/>
                <w:sz w:val="21"/>
                <w:szCs w:val="21"/>
                <w14:ligatures w14:val="none"/>
              </w:rPr>
              <w:t>'</w:t>
            </w:r>
            <w:proofErr w:type="spellStart"/>
            <w:r w:rsidRPr="00CC5622">
              <w:rPr>
                <w:rFonts w:ascii="Consolas" w:eastAsia="Times New Roman" w:hAnsi="Consolas" w:cs="Times New Roman"/>
                <w:color w:val="A31515"/>
                <w:kern w:val="0"/>
                <w:sz w:val="21"/>
                <w:szCs w:val="21"/>
                <w14:ligatures w14:val="none"/>
              </w:rPr>
              <w:t>rb</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as</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public_key_file</w:t>
            </w:r>
            <w:proofErr w:type="spellEnd"/>
            <w:r w:rsidRPr="00CC5622">
              <w:rPr>
                <w:rFonts w:ascii="Consolas" w:eastAsia="Times New Roman" w:hAnsi="Consolas" w:cs="Times New Roman"/>
                <w:color w:val="000000"/>
                <w:kern w:val="0"/>
                <w:sz w:val="21"/>
                <w:szCs w:val="21"/>
                <w14:ligatures w14:val="none"/>
              </w:rPr>
              <w:t>:</w:t>
            </w:r>
          </w:p>
          <w:p w14:paraId="56B274C1"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public_key</w:t>
            </w:r>
            <w:proofErr w:type="spellEnd"/>
            <w:r w:rsidRPr="00CC5622">
              <w:rPr>
                <w:rFonts w:ascii="Consolas" w:eastAsia="Times New Roman" w:hAnsi="Consolas" w:cs="Times New Roman"/>
                <w:color w:val="000000"/>
                <w:kern w:val="0"/>
                <w:sz w:val="21"/>
                <w:szCs w:val="21"/>
                <w14:ligatures w14:val="none"/>
              </w:rPr>
              <w:t xml:space="preserve"> = </w:t>
            </w:r>
            <w:proofErr w:type="spellStart"/>
            <w:r w:rsidRPr="00CC5622">
              <w:rPr>
                <w:rFonts w:ascii="Consolas" w:eastAsia="Times New Roman" w:hAnsi="Consolas" w:cs="Times New Roman"/>
                <w:color w:val="000000"/>
                <w:kern w:val="0"/>
                <w:sz w:val="21"/>
                <w:szCs w:val="21"/>
                <w14:ligatures w14:val="none"/>
              </w:rPr>
              <w:t>public_key_</w:t>
            </w:r>
            <w:proofErr w:type="gramStart"/>
            <w:r w:rsidRPr="00CC5622">
              <w:rPr>
                <w:rFonts w:ascii="Consolas" w:eastAsia="Times New Roman" w:hAnsi="Consolas" w:cs="Times New Roman"/>
                <w:color w:val="000000"/>
                <w:kern w:val="0"/>
                <w:sz w:val="21"/>
                <w:szCs w:val="21"/>
                <w14:ligatures w14:val="none"/>
              </w:rPr>
              <w:t>file.read</w:t>
            </w:r>
            <w:proofErr w:type="spellEnd"/>
            <w:proofErr w:type="gramEnd"/>
            <w:r w:rsidRPr="00CC5622">
              <w:rPr>
                <w:rFonts w:ascii="Consolas" w:eastAsia="Times New Roman" w:hAnsi="Consolas" w:cs="Times New Roman"/>
                <w:color w:val="000000"/>
                <w:kern w:val="0"/>
                <w:sz w:val="21"/>
                <w:szCs w:val="21"/>
                <w14:ligatures w14:val="none"/>
              </w:rPr>
              <w:t>()</w:t>
            </w:r>
          </w:p>
          <w:p w14:paraId="173605D4"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conn.sendall</w:t>
            </w:r>
            <w:proofErr w:type="spellEnd"/>
            <w:proofErr w:type="gramEnd"/>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public_key</w:t>
            </w:r>
            <w:proofErr w:type="spellEnd"/>
            <w:r w:rsidRPr="00CC5622">
              <w:rPr>
                <w:rFonts w:ascii="Consolas" w:eastAsia="Times New Roman" w:hAnsi="Consolas" w:cs="Times New Roman"/>
                <w:color w:val="000000"/>
                <w:kern w:val="0"/>
                <w:sz w:val="21"/>
                <w:szCs w:val="21"/>
                <w14:ligatures w14:val="none"/>
              </w:rPr>
              <w:t xml:space="preserve"> + </w:t>
            </w:r>
            <w:proofErr w:type="spellStart"/>
            <w:r w:rsidRPr="00CC5622">
              <w:rPr>
                <w:rFonts w:ascii="Consolas" w:eastAsia="Times New Roman" w:hAnsi="Consolas" w:cs="Times New Roman"/>
                <w:color w:val="0000FF"/>
                <w:kern w:val="0"/>
                <w:sz w:val="21"/>
                <w:szCs w:val="21"/>
                <w14:ligatures w14:val="none"/>
              </w:rPr>
              <w:t>b</w:t>
            </w:r>
            <w:r w:rsidRPr="00CC5622">
              <w:rPr>
                <w:rFonts w:ascii="Consolas" w:eastAsia="Times New Roman" w:hAnsi="Consolas" w:cs="Times New Roman"/>
                <w:color w:val="A31515"/>
                <w:kern w:val="0"/>
                <w:sz w:val="21"/>
                <w:szCs w:val="21"/>
                <w14:ligatures w14:val="none"/>
              </w:rPr>
              <w:t>'END_OF_FILE</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  </w:t>
            </w:r>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Gửi</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khóa</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công</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khai</w:t>
            </w:r>
            <w:proofErr w:type="spellEnd"/>
            <w:r w:rsidRPr="00CC5622">
              <w:rPr>
                <w:rFonts w:ascii="Consolas" w:eastAsia="Times New Roman" w:hAnsi="Consolas" w:cs="Times New Roman"/>
                <w:color w:val="008000"/>
                <w:kern w:val="0"/>
                <w:sz w:val="21"/>
                <w:szCs w:val="21"/>
                <w14:ligatures w14:val="none"/>
              </w:rPr>
              <w:t xml:space="preserve"> </w:t>
            </w:r>
            <w:proofErr w:type="spellStart"/>
            <w:r w:rsidRPr="00CC5622">
              <w:rPr>
                <w:rFonts w:ascii="Consolas" w:eastAsia="Times New Roman" w:hAnsi="Consolas" w:cs="Times New Roman"/>
                <w:color w:val="008000"/>
                <w:kern w:val="0"/>
                <w:sz w:val="21"/>
                <w:szCs w:val="21"/>
                <w14:ligatures w14:val="none"/>
              </w:rPr>
              <w:t>đến</w:t>
            </w:r>
            <w:proofErr w:type="spellEnd"/>
            <w:r w:rsidRPr="00CC5622">
              <w:rPr>
                <w:rFonts w:ascii="Consolas" w:eastAsia="Times New Roman" w:hAnsi="Consolas" w:cs="Times New Roman"/>
                <w:color w:val="008000"/>
                <w:kern w:val="0"/>
                <w:sz w:val="21"/>
                <w:szCs w:val="21"/>
                <w14:ligatures w14:val="none"/>
              </w:rPr>
              <w:t xml:space="preserve"> client</w:t>
            </w:r>
          </w:p>
          <w:p w14:paraId="0E8A5735"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6C4040C7"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gramEnd"/>
            <w:r w:rsidRPr="00CC5622">
              <w:rPr>
                <w:rFonts w:ascii="Consolas" w:eastAsia="Times New Roman" w:hAnsi="Consolas" w:cs="Times New Roman"/>
                <w:color w:val="A31515"/>
                <w:kern w:val="0"/>
                <w:sz w:val="21"/>
                <w:szCs w:val="21"/>
                <w14:ligatures w14:val="none"/>
              </w:rPr>
              <w:t>'Send public key for client:'</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w:t>
            </w:r>
          </w:p>
          <w:p w14:paraId="7801F8CB"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except</w:t>
            </w:r>
            <w:r w:rsidRPr="00CC5622">
              <w:rPr>
                <w:rFonts w:ascii="Consolas" w:eastAsia="Times New Roman" w:hAnsi="Consolas" w:cs="Times New Roman"/>
                <w:color w:val="000000"/>
                <w:kern w:val="0"/>
                <w:sz w:val="21"/>
                <w:szCs w:val="21"/>
                <w14:ligatures w14:val="none"/>
              </w:rPr>
              <w:t xml:space="preserve"> Exception </w:t>
            </w:r>
            <w:r w:rsidRPr="00CC5622">
              <w:rPr>
                <w:rFonts w:ascii="Consolas" w:eastAsia="Times New Roman" w:hAnsi="Consolas" w:cs="Times New Roman"/>
                <w:color w:val="0000FF"/>
                <w:kern w:val="0"/>
                <w:sz w:val="21"/>
                <w:szCs w:val="21"/>
                <w14:ligatures w14:val="none"/>
              </w:rPr>
              <w:t>as</w:t>
            </w:r>
            <w:r w:rsidRPr="00CC5622">
              <w:rPr>
                <w:rFonts w:ascii="Consolas" w:eastAsia="Times New Roman" w:hAnsi="Consolas" w:cs="Times New Roman"/>
                <w:color w:val="000000"/>
                <w:kern w:val="0"/>
                <w:sz w:val="21"/>
                <w:szCs w:val="21"/>
                <w14:ligatures w14:val="none"/>
              </w:rPr>
              <w:t xml:space="preserve"> e:</w:t>
            </w:r>
          </w:p>
          <w:p w14:paraId="7EB2702A"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spellStart"/>
            <w:proofErr w:type="gramEnd"/>
            <w:r w:rsidRPr="00CC5622">
              <w:rPr>
                <w:rFonts w:ascii="Consolas" w:eastAsia="Times New Roman" w:hAnsi="Consolas" w:cs="Times New Roman"/>
                <w:color w:val="0000FF"/>
                <w:kern w:val="0"/>
                <w:sz w:val="21"/>
                <w:szCs w:val="21"/>
                <w14:ligatures w14:val="none"/>
              </w:rPr>
              <w:t>f</w:t>
            </w:r>
            <w:r w:rsidRPr="00CC5622">
              <w:rPr>
                <w:rFonts w:ascii="Consolas" w:eastAsia="Times New Roman" w:hAnsi="Consolas" w:cs="Times New Roman"/>
                <w:color w:val="A31515"/>
                <w:kern w:val="0"/>
                <w:sz w:val="21"/>
                <w:szCs w:val="21"/>
                <w14:ligatures w14:val="none"/>
              </w:rPr>
              <w:t>"Error</w:t>
            </w:r>
            <w:proofErr w:type="spellEnd"/>
            <w:r w:rsidRPr="00CC5622">
              <w:rPr>
                <w:rFonts w:ascii="Consolas" w:eastAsia="Times New Roman" w:hAnsi="Consolas" w:cs="Times New Roman"/>
                <w:color w:val="A31515"/>
                <w:kern w:val="0"/>
                <w:sz w:val="21"/>
                <w:szCs w:val="21"/>
                <w14:ligatures w14:val="none"/>
              </w:rPr>
              <w:t xml:space="preserve"> sending public key to </w:t>
            </w:r>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 xml:space="preserve">: </w:t>
            </w:r>
            <w:r w:rsidRPr="00CC5622">
              <w:rPr>
                <w:rFonts w:ascii="Consolas" w:eastAsia="Times New Roman" w:hAnsi="Consolas" w:cs="Times New Roman"/>
                <w:color w:val="000000"/>
                <w:kern w:val="0"/>
                <w:sz w:val="21"/>
                <w:szCs w:val="21"/>
                <w14:ligatures w14:val="none"/>
              </w:rPr>
              <w:t>{e}</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1E85F52B"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lastRenderedPageBreak/>
              <w:t xml:space="preserve">        </w:t>
            </w:r>
            <w:r w:rsidRPr="00CC5622">
              <w:rPr>
                <w:rFonts w:ascii="Consolas" w:eastAsia="Times New Roman" w:hAnsi="Consolas" w:cs="Times New Roman"/>
                <w:color w:val="0000FF"/>
                <w:kern w:val="0"/>
                <w:sz w:val="21"/>
                <w:szCs w:val="21"/>
                <w14:ligatures w14:val="none"/>
              </w:rPr>
              <w:t>finally</w:t>
            </w:r>
            <w:r w:rsidRPr="00CC5622">
              <w:rPr>
                <w:rFonts w:ascii="Consolas" w:eastAsia="Times New Roman" w:hAnsi="Consolas" w:cs="Times New Roman"/>
                <w:color w:val="000000"/>
                <w:kern w:val="0"/>
                <w:sz w:val="21"/>
                <w:szCs w:val="21"/>
                <w14:ligatures w14:val="none"/>
              </w:rPr>
              <w:t>:</w:t>
            </w:r>
          </w:p>
          <w:p w14:paraId="141B3A7B"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conn.close</w:t>
            </w:r>
            <w:proofErr w:type="spellEnd"/>
            <w:proofErr w:type="gramEnd"/>
            <w:r w:rsidRPr="00CC5622">
              <w:rPr>
                <w:rFonts w:ascii="Consolas" w:eastAsia="Times New Roman" w:hAnsi="Consolas" w:cs="Times New Roman"/>
                <w:color w:val="000000"/>
                <w:kern w:val="0"/>
                <w:sz w:val="21"/>
                <w:szCs w:val="21"/>
                <w14:ligatures w14:val="none"/>
              </w:rPr>
              <w:t>()</w:t>
            </w:r>
          </w:p>
          <w:p w14:paraId="739F3B93"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3EBD6DC3"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def</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handle_</w:t>
            </w:r>
            <w:proofErr w:type="gramStart"/>
            <w:r w:rsidRPr="00CC5622">
              <w:rPr>
                <w:rFonts w:ascii="Consolas" w:eastAsia="Times New Roman" w:hAnsi="Consolas" w:cs="Times New Roman"/>
                <w:color w:val="000000"/>
                <w:kern w:val="0"/>
                <w:sz w:val="21"/>
                <w:szCs w:val="21"/>
                <w14:ligatures w14:val="none"/>
              </w:rPr>
              <w:t>request</w:t>
            </w:r>
            <w:proofErr w:type="spellEnd"/>
            <w:r w:rsidRPr="00CC5622">
              <w:rPr>
                <w:rFonts w:ascii="Consolas" w:eastAsia="Times New Roman" w:hAnsi="Consolas" w:cs="Times New Roman"/>
                <w:color w:val="000000"/>
                <w:kern w:val="0"/>
                <w:sz w:val="21"/>
                <w:szCs w:val="21"/>
                <w14:ligatures w14:val="none"/>
              </w:rPr>
              <w:t>(</w:t>
            </w:r>
            <w:proofErr w:type="gramEnd"/>
            <w:r w:rsidRPr="00CC5622">
              <w:rPr>
                <w:rFonts w:ascii="Consolas" w:eastAsia="Times New Roman" w:hAnsi="Consolas" w:cs="Times New Roman"/>
                <w:color w:val="000000"/>
                <w:kern w:val="0"/>
                <w:sz w:val="21"/>
                <w:szCs w:val="21"/>
                <w14:ligatures w14:val="none"/>
              </w:rPr>
              <w:t xml:space="preserve">self, conn, msg, </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w:t>
            </w:r>
          </w:p>
          <w:p w14:paraId="0428B952"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try</w:t>
            </w:r>
            <w:r w:rsidRPr="00CC5622">
              <w:rPr>
                <w:rFonts w:ascii="Consolas" w:eastAsia="Times New Roman" w:hAnsi="Consolas" w:cs="Times New Roman"/>
                <w:color w:val="000000"/>
                <w:kern w:val="0"/>
                <w:sz w:val="21"/>
                <w:szCs w:val="21"/>
                <w14:ligatures w14:val="none"/>
              </w:rPr>
              <w:t>:</w:t>
            </w:r>
          </w:p>
          <w:p w14:paraId="295A2C59"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if</w:t>
            </w:r>
            <w:r w:rsidRPr="00CC5622">
              <w:rPr>
                <w:rFonts w:ascii="Consolas" w:eastAsia="Times New Roman" w:hAnsi="Consolas" w:cs="Times New Roman"/>
                <w:color w:val="000000"/>
                <w:kern w:val="0"/>
                <w:sz w:val="21"/>
                <w:szCs w:val="21"/>
                <w14:ligatures w14:val="none"/>
              </w:rPr>
              <w:t xml:space="preserve"> msg == </w:t>
            </w:r>
            <w:r w:rsidRPr="00CC5622">
              <w:rPr>
                <w:rFonts w:ascii="Consolas" w:eastAsia="Times New Roman" w:hAnsi="Consolas" w:cs="Times New Roman"/>
                <w:color w:val="A31515"/>
                <w:kern w:val="0"/>
                <w:sz w:val="21"/>
                <w:szCs w:val="21"/>
                <w14:ligatures w14:val="none"/>
              </w:rPr>
              <w:t>'setup'</w:t>
            </w:r>
            <w:r w:rsidRPr="00CC5622">
              <w:rPr>
                <w:rFonts w:ascii="Consolas" w:eastAsia="Times New Roman" w:hAnsi="Consolas" w:cs="Times New Roman"/>
                <w:color w:val="000000"/>
                <w:kern w:val="0"/>
                <w:sz w:val="21"/>
                <w:szCs w:val="21"/>
                <w14:ligatures w14:val="none"/>
              </w:rPr>
              <w:t>:</w:t>
            </w:r>
          </w:p>
          <w:p w14:paraId="03641699"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.TAsetup</w:t>
            </w:r>
            <w:proofErr w:type="spellEnd"/>
            <w:proofErr w:type="gram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"setup/"</w:t>
            </w:r>
            <w:r w:rsidRPr="00CC5622">
              <w:rPr>
                <w:rFonts w:ascii="Consolas" w:eastAsia="Times New Roman" w:hAnsi="Consolas" w:cs="Times New Roman"/>
                <w:color w:val="000000"/>
                <w:kern w:val="0"/>
                <w:sz w:val="21"/>
                <w:szCs w:val="21"/>
                <w14:ligatures w14:val="none"/>
              </w:rPr>
              <w:t>)</w:t>
            </w:r>
          </w:p>
          <w:p w14:paraId="31C38AE7"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FF"/>
                <w:kern w:val="0"/>
                <w:sz w:val="21"/>
                <w:szCs w:val="21"/>
                <w14:ligatures w14:val="none"/>
              </w:rPr>
              <w:t>elif</w:t>
            </w:r>
            <w:proofErr w:type="spellEnd"/>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msg.startswith</w:t>
            </w:r>
            <w:proofErr w:type="spellEnd"/>
            <w:proofErr w:type="gram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w:t>
            </w:r>
            <w:proofErr w:type="spellStart"/>
            <w:r w:rsidRPr="00CC5622">
              <w:rPr>
                <w:rFonts w:ascii="Consolas" w:eastAsia="Times New Roman" w:hAnsi="Consolas" w:cs="Times New Roman"/>
                <w:color w:val="A31515"/>
                <w:kern w:val="0"/>
                <w:sz w:val="21"/>
                <w:szCs w:val="21"/>
                <w14:ligatures w14:val="none"/>
              </w:rPr>
              <w:t>genkey</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35B496E9"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.TAgenkey</w:t>
            </w:r>
            <w:proofErr w:type="spellEnd"/>
            <w:proofErr w:type="gramEnd"/>
            <w:r w:rsidRPr="00CC5622">
              <w:rPr>
                <w:rFonts w:ascii="Consolas" w:eastAsia="Times New Roman" w:hAnsi="Consolas" w:cs="Times New Roman"/>
                <w:color w:val="000000"/>
                <w:kern w:val="0"/>
                <w:sz w:val="21"/>
                <w:szCs w:val="21"/>
                <w14:ligatures w14:val="none"/>
              </w:rPr>
              <w:t xml:space="preserve">(conn, </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 xml:space="preserve">, msg, </w:t>
            </w:r>
            <w:r w:rsidRPr="00CC5622">
              <w:rPr>
                <w:rFonts w:ascii="Consolas" w:eastAsia="Times New Roman" w:hAnsi="Consolas" w:cs="Times New Roman"/>
                <w:color w:val="A31515"/>
                <w:kern w:val="0"/>
                <w:sz w:val="21"/>
                <w:szCs w:val="21"/>
                <w14:ligatures w14:val="none"/>
              </w:rPr>
              <w:t>"setup/</w:t>
            </w:r>
            <w:proofErr w:type="spellStart"/>
            <w:r w:rsidRPr="00CC5622">
              <w:rPr>
                <w:rFonts w:ascii="Consolas" w:eastAsia="Times New Roman" w:hAnsi="Consolas" w:cs="Times New Roman"/>
                <w:color w:val="A31515"/>
                <w:kern w:val="0"/>
                <w:sz w:val="21"/>
                <w:szCs w:val="21"/>
                <w14:ligatures w14:val="none"/>
              </w:rPr>
              <w:t>public_key.bin</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A31515"/>
                <w:kern w:val="0"/>
                <w:sz w:val="21"/>
                <w:szCs w:val="21"/>
                <w14:ligatures w14:val="none"/>
              </w:rPr>
              <w:t>"setup/</w:t>
            </w:r>
            <w:proofErr w:type="spellStart"/>
            <w:r w:rsidRPr="00CC5622">
              <w:rPr>
                <w:rFonts w:ascii="Consolas" w:eastAsia="Times New Roman" w:hAnsi="Consolas" w:cs="Times New Roman"/>
                <w:color w:val="A31515"/>
                <w:kern w:val="0"/>
                <w:sz w:val="21"/>
                <w:szCs w:val="21"/>
                <w14:ligatures w14:val="none"/>
              </w:rPr>
              <w:t>master_key.bin</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A31515"/>
                <w:kern w:val="0"/>
                <w:sz w:val="21"/>
                <w:szCs w:val="21"/>
                <w14:ligatures w14:val="none"/>
              </w:rPr>
              <w:t>"setup/</w:t>
            </w:r>
            <w:proofErr w:type="spellStart"/>
            <w:r w:rsidRPr="00CC5622">
              <w:rPr>
                <w:rFonts w:ascii="Consolas" w:eastAsia="Times New Roman" w:hAnsi="Consolas" w:cs="Times New Roman"/>
                <w:color w:val="A31515"/>
                <w:kern w:val="0"/>
                <w:sz w:val="21"/>
                <w:szCs w:val="21"/>
                <w14:ligatures w14:val="none"/>
              </w:rPr>
              <w:t>private_key.bin</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6C0E3E0F"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FF"/>
                <w:kern w:val="0"/>
                <w:sz w:val="21"/>
                <w:szCs w:val="21"/>
                <w14:ligatures w14:val="none"/>
              </w:rPr>
              <w:t>elif</w:t>
            </w:r>
            <w:proofErr w:type="spellEnd"/>
            <w:r w:rsidRPr="00CC5622">
              <w:rPr>
                <w:rFonts w:ascii="Consolas" w:eastAsia="Times New Roman" w:hAnsi="Consolas" w:cs="Times New Roman"/>
                <w:color w:val="000000"/>
                <w:kern w:val="0"/>
                <w:sz w:val="21"/>
                <w:szCs w:val="21"/>
                <w14:ligatures w14:val="none"/>
              </w:rPr>
              <w:t xml:space="preserve"> msg == </w:t>
            </w:r>
            <w:r w:rsidRPr="00CC5622">
              <w:rPr>
                <w:rFonts w:ascii="Consolas" w:eastAsia="Times New Roman" w:hAnsi="Consolas" w:cs="Times New Roman"/>
                <w:color w:val="A31515"/>
                <w:kern w:val="0"/>
                <w:sz w:val="21"/>
                <w:szCs w:val="21"/>
                <w14:ligatures w14:val="none"/>
              </w:rPr>
              <w:t>'</w:t>
            </w:r>
            <w:proofErr w:type="spellStart"/>
            <w:r w:rsidRPr="00CC5622">
              <w:rPr>
                <w:rFonts w:ascii="Consolas" w:eastAsia="Times New Roman" w:hAnsi="Consolas" w:cs="Times New Roman"/>
                <w:color w:val="A31515"/>
                <w:kern w:val="0"/>
                <w:sz w:val="21"/>
                <w:szCs w:val="21"/>
                <w14:ligatures w14:val="none"/>
              </w:rPr>
              <w:t>get_pub_key</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796FC859"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.TASendPubKey</w:t>
            </w:r>
            <w:proofErr w:type="spellEnd"/>
            <w:proofErr w:type="gramEnd"/>
            <w:r w:rsidRPr="00CC5622">
              <w:rPr>
                <w:rFonts w:ascii="Consolas" w:eastAsia="Times New Roman" w:hAnsi="Consolas" w:cs="Times New Roman"/>
                <w:color w:val="000000"/>
                <w:kern w:val="0"/>
                <w:sz w:val="21"/>
                <w:szCs w:val="21"/>
                <w14:ligatures w14:val="none"/>
              </w:rPr>
              <w:t xml:space="preserve">(conn, </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A31515"/>
                <w:kern w:val="0"/>
                <w:sz w:val="21"/>
                <w:szCs w:val="21"/>
                <w14:ligatures w14:val="none"/>
              </w:rPr>
              <w:t>"setup/</w:t>
            </w:r>
            <w:proofErr w:type="spellStart"/>
            <w:r w:rsidRPr="00CC5622">
              <w:rPr>
                <w:rFonts w:ascii="Consolas" w:eastAsia="Times New Roman" w:hAnsi="Consolas" w:cs="Times New Roman"/>
                <w:color w:val="A31515"/>
                <w:kern w:val="0"/>
                <w:sz w:val="21"/>
                <w:szCs w:val="21"/>
                <w14:ligatures w14:val="none"/>
              </w:rPr>
              <w:t>public_key.bin</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5065E4C2"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else</w:t>
            </w:r>
            <w:r w:rsidRPr="00CC5622">
              <w:rPr>
                <w:rFonts w:ascii="Consolas" w:eastAsia="Times New Roman" w:hAnsi="Consolas" w:cs="Times New Roman"/>
                <w:color w:val="000000"/>
                <w:kern w:val="0"/>
                <w:sz w:val="21"/>
                <w:szCs w:val="21"/>
                <w14:ligatures w14:val="none"/>
              </w:rPr>
              <w:t>:</w:t>
            </w:r>
          </w:p>
          <w:p w14:paraId="7005CC00"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conn.sendall</w:t>
            </w:r>
            <w:proofErr w:type="spellEnd"/>
            <w:proofErr w:type="gram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 xml:space="preserve">'Invalid </w:t>
            </w:r>
            <w:proofErr w:type="spellStart"/>
            <w:r w:rsidRPr="00CC5622">
              <w:rPr>
                <w:rFonts w:ascii="Consolas" w:eastAsia="Times New Roman" w:hAnsi="Consolas" w:cs="Times New Roman"/>
                <w:color w:val="A31515"/>
                <w:kern w:val="0"/>
                <w:sz w:val="21"/>
                <w:szCs w:val="21"/>
                <w14:ligatures w14:val="none"/>
              </w:rPr>
              <w:t>choice'</w:t>
            </w:r>
            <w:r w:rsidRPr="00CC5622">
              <w:rPr>
                <w:rFonts w:ascii="Consolas" w:eastAsia="Times New Roman" w:hAnsi="Consolas" w:cs="Times New Roman"/>
                <w:color w:val="000000"/>
                <w:kern w:val="0"/>
                <w:sz w:val="21"/>
                <w:szCs w:val="21"/>
                <w14:ligatures w14:val="none"/>
              </w:rPr>
              <w:t>.encode</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'utf-8'</w:t>
            </w:r>
            <w:r w:rsidRPr="00CC5622">
              <w:rPr>
                <w:rFonts w:ascii="Consolas" w:eastAsia="Times New Roman" w:hAnsi="Consolas" w:cs="Times New Roman"/>
                <w:color w:val="000000"/>
                <w:kern w:val="0"/>
                <w:sz w:val="21"/>
                <w:szCs w:val="21"/>
                <w14:ligatures w14:val="none"/>
              </w:rPr>
              <w:t>))</w:t>
            </w:r>
          </w:p>
          <w:p w14:paraId="297020ED"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spellStart"/>
            <w:proofErr w:type="gramEnd"/>
            <w:r w:rsidRPr="00CC5622">
              <w:rPr>
                <w:rFonts w:ascii="Consolas" w:eastAsia="Times New Roman" w:hAnsi="Consolas" w:cs="Times New Roman"/>
                <w:color w:val="0000FF"/>
                <w:kern w:val="0"/>
                <w:sz w:val="21"/>
                <w:szCs w:val="21"/>
                <w14:ligatures w14:val="none"/>
              </w:rPr>
              <w:t>f</w:t>
            </w:r>
            <w:r w:rsidRPr="00CC5622">
              <w:rPr>
                <w:rFonts w:ascii="Consolas" w:eastAsia="Times New Roman" w:hAnsi="Consolas" w:cs="Times New Roman"/>
                <w:color w:val="A31515"/>
                <w:kern w:val="0"/>
                <w:sz w:val="21"/>
                <w:szCs w:val="21"/>
                <w14:ligatures w14:val="none"/>
              </w:rPr>
              <w:t>"Invalid</w:t>
            </w:r>
            <w:proofErr w:type="spellEnd"/>
            <w:r w:rsidRPr="00CC5622">
              <w:rPr>
                <w:rFonts w:ascii="Consolas" w:eastAsia="Times New Roman" w:hAnsi="Consolas" w:cs="Times New Roman"/>
                <w:color w:val="A31515"/>
                <w:kern w:val="0"/>
                <w:sz w:val="21"/>
                <w:szCs w:val="21"/>
                <w14:ligatures w14:val="none"/>
              </w:rPr>
              <w:t xml:space="preserve"> choice from </w:t>
            </w:r>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4DABE090"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except</w:t>
            </w:r>
            <w:r w:rsidRPr="00CC5622">
              <w:rPr>
                <w:rFonts w:ascii="Consolas" w:eastAsia="Times New Roman" w:hAnsi="Consolas" w:cs="Times New Roman"/>
                <w:color w:val="000000"/>
                <w:kern w:val="0"/>
                <w:sz w:val="21"/>
                <w:szCs w:val="21"/>
                <w14:ligatures w14:val="none"/>
              </w:rPr>
              <w:t xml:space="preserve"> Exception </w:t>
            </w:r>
            <w:r w:rsidRPr="00CC5622">
              <w:rPr>
                <w:rFonts w:ascii="Consolas" w:eastAsia="Times New Roman" w:hAnsi="Consolas" w:cs="Times New Roman"/>
                <w:color w:val="0000FF"/>
                <w:kern w:val="0"/>
                <w:sz w:val="21"/>
                <w:szCs w:val="21"/>
                <w14:ligatures w14:val="none"/>
              </w:rPr>
              <w:t>as</w:t>
            </w:r>
            <w:r w:rsidRPr="00CC5622">
              <w:rPr>
                <w:rFonts w:ascii="Consolas" w:eastAsia="Times New Roman" w:hAnsi="Consolas" w:cs="Times New Roman"/>
                <w:color w:val="000000"/>
                <w:kern w:val="0"/>
                <w:sz w:val="21"/>
                <w:szCs w:val="21"/>
                <w14:ligatures w14:val="none"/>
              </w:rPr>
              <w:t xml:space="preserve"> e:</w:t>
            </w:r>
          </w:p>
          <w:p w14:paraId="55D2E48E"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spellStart"/>
            <w:proofErr w:type="gramEnd"/>
            <w:r w:rsidRPr="00CC5622">
              <w:rPr>
                <w:rFonts w:ascii="Consolas" w:eastAsia="Times New Roman" w:hAnsi="Consolas" w:cs="Times New Roman"/>
                <w:color w:val="0000FF"/>
                <w:kern w:val="0"/>
                <w:sz w:val="21"/>
                <w:szCs w:val="21"/>
                <w14:ligatures w14:val="none"/>
              </w:rPr>
              <w:t>f</w:t>
            </w:r>
            <w:r w:rsidRPr="00CC5622">
              <w:rPr>
                <w:rFonts w:ascii="Consolas" w:eastAsia="Times New Roman" w:hAnsi="Consolas" w:cs="Times New Roman"/>
                <w:color w:val="A31515"/>
                <w:kern w:val="0"/>
                <w:sz w:val="21"/>
                <w:szCs w:val="21"/>
                <w14:ligatures w14:val="none"/>
              </w:rPr>
              <w:t>"Error</w:t>
            </w:r>
            <w:proofErr w:type="spellEnd"/>
            <w:r w:rsidRPr="00CC5622">
              <w:rPr>
                <w:rFonts w:ascii="Consolas" w:eastAsia="Times New Roman" w:hAnsi="Consolas" w:cs="Times New Roman"/>
                <w:color w:val="A31515"/>
                <w:kern w:val="0"/>
                <w:sz w:val="21"/>
                <w:szCs w:val="21"/>
                <w14:ligatures w14:val="none"/>
              </w:rPr>
              <w:t xml:space="preserve"> handling request from </w:t>
            </w:r>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 xml:space="preserve">: </w:t>
            </w:r>
            <w:r w:rsidRPr="00CC5622">
              <w:rPr>
                <w:rFonts w:ascii="Consolas" w:eastAsia="Times New Roman" w:hAnsi="Consolas" w:cs="Times New Roman"/>
                <w:color w:val="000000"/>
                <w:kern w:val="0"/>
                <w:sz w:val="21"/>
                <w:szCs w:val="21"/>
                <w14:ligatures w14:val="none"/>
              </w:rPr>
              <w:t>{e}</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1696F92D"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finally</w:t>
            </w:r>
            <w:r w:rsidRPr="00CC5622">
              <w:rPr>
                <w:rFonts w:ascii="Consolas" w:eastAsia="Times New Roman" w:hAnsi="Consolas" w:cs="Times New Roman"/>
                <w:color w:val="000000"/>
                <w:kern w:val="0"/>
                <w:sz w:val="21"/>
                <w:szCs w:val="21"/>
                <w14:ligatures w14:val="none"/>
              </w:rPr>
              <w:t>:</w:t>
            </w:r>
          </w:p>
          <w:p w14:paraId="38E1E1CE"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conn.close</w:t>
            </w:r>
            <w:proofErr w:type="spellEnd"/>
            <w:proofErr w:type="gramEnd"/>
            <w:r w:rsidRPr="00CC5622">
              <w:rPr>
                <w:rFonts w:ascii="Consolas" w:eastAsia="Times New Roman" w:hAnsi="Consolas" w:cs="Times New Roman"/>
                <w:color w:val="000000"/>
                <w:kern w:val="0"/>
                <w:sz w:val="21"/>
                <w:szCs w:val="21"/>
                <w14:ligatures w14:val="none"/>
              </w:rPr>
              <w:t>()</w:t>
            </w:r>
          </w:p>
          <w:p w14:paraId="4CA066FD"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409BD8DE"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def</w:t>
            </w:r>
            <w:r w:rsidRPr="00CC5622">
              <w:rPr>
                <w:rFonts w:ascii="Consolas" w:eastAsia="Times New Roman" w:hAnsi="Consolas" w:cs="Times New Roman"/>
                <w:color w:val="000000"/>
                <w:kern w:val="0"/>
                <w:sz w:val="21"/>
                <w:szCs w:val="21"/>
                <w14:ligatures w14:val="none"/>
              </w:rPr>
              <w:t xml:space="preserve"> start(self):</w:t>
            </w:r>
          </w:p>
          <w:p w14:paraId="35DB9823"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lang w:val="sv-SE"/>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00"/>
                <w:kern w:val="0"/>
                <w:sz w:val="21"/>
                <w:szCs w:val="21"/>
                <w:lang w:val="sv-SE"/>
                <w14:ligatures w14:val="none"/>
              </w:rPr>
              <w:t>server_socket = socket.socket(socket.AF_INET, socket.SOCK_STREAM)</w:t>
            </w:r>
          </w:p>
          <w:p w14:paraId="4468483D"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lang w:val="sv-SE"/>
                <w14:ligatures w14:val="none"/>
              </w:rPr>
            </w:pPr>
            <w:r w:rsidRPr="00CC5622">
              <w:rPr>
                <w:rFonts w:ascii="Consolas" w:eastAsia="Times New Roman" w:hAnsi="Consolas" w:cs="Times New Roman"/>
                <w:color w:val="000000"/>
                <w:kern w:val="0"/>
                <w:sz w:val="21"/>
                <w:szCs w:val="21"/>
                <w:lang w:val="sv-SE"/>
                <w14:ligatures w14:val="none"/>
              </w:rPr>
              <w:t>        server_socket.bind((</w:t>
            </w:r>
            <w:r w:rsidRPr="00CC5622">
              <w:rPr>
                <w:rFonts w:ascii="Consolas" w:eastAsia="Times New Roman" w:hAnsi="Consolas" w:cs="Times New Roman"/>
                <w:color w:val="0000FF"/>
                <w:kern w:val="0"/>
                <w:sz w:val="21"/>
                <w:szCs w:val="21"/>
                <w:lang w:val="sv-SE"/>
                <w14:ligatures w14:val="none"/>
              </w:rPr>
              <w:t>self</w:t>
            </w:r>
            <w:r w:rsidRPr="00CC5622">
              <w:rPr>
                <w:rFonts w:ascii="Consolas" w:eastAsia="Times New Roman" w:hAnsi="Consolas" w:cs="Times New Roman"/>
                <w:color w:val="000000"/>
                <w:kern w:val="0"/>
                <w:sz w:val="21"/>
                <w:szCs w:val="21"/>
                <w:lang w:val="sv-SE"/>
                <w14:ligatures w14:val="none"/>
              </w:rPr>
              <w:t xml:space="preserve">.host, </w:t>
            </w:r>
            <w:r w:rsidRPr="00CC5622">
              <w:rPr>
                <w:rFonts w:ascii="Consolas" w:eastAsia="Times New Roman" w:hAnsi="Consolas" w:cs="Times New Roman"/>
                <w:color w:val="0000FF"/>
                <w:kern w:val="0"/>
                <w:sz w:val="21"/>
                <w:szCs w:val="21"/>
                <w:lang w:val="sv-SE"/>
                <w14:ligatures w14:val="none"/>
              </w:rPr>
              <w:t>self</w:t>
            </w:r>
            <w:r w:rsidRPr="00CC5622">
              <w:rPr>
                <w:rFonts w:ascii="Consolas" w:eastAsia="Times New Roman" w:hAnsi="Consolas" w:cs="Times New Roman"/>
                <w:color w:val="000000"/>
                <w:kern w:val="0"/>
                <w:sz w:val="21"/>
                <w:szCs w:val="21"/>
                <w:lang w:val="sv-SE"/>
                <w14:ligatures w14:val="none"/>
              </w:rPr>
              <w:t>.port))</w:t>
            </w:r>
          </w:p>
          <w:p w14:paraId="6FA8179C"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lang w:val="sv-SE"/>
                <w14:ligatures w14:val="none"/>
              </w:rPr>
            </w:pPr>
            <w:r w:rsidRPr="00CC5622">
              <w:rPr>
                <w:rFonts w:ascii="Consolas" w:eastAsia="Times New Roman" w:hAnsi="Consolas" w:cs="Times New Roman"/>
                <w:color w:val="000000"/>
                <w:kern w:val="0"/>
                <w:sz w:val="21"/>
                <w:szCs w:val="21"/>
                <w:lang w:val="sv-SE"/>
                <w14:ligatures w14:val="none"/>
              </w:rPr>
              <w:t>        server_socket.listen(</w:t>
            </w:r>
            <w:r w:rsidRPr="00CC5622">
              <w:rPr>
                <w:rFonts w:ascii="Consolas" w:eastAsia="Times New Roman" w:hAnsi="Consolas" w:cs="Times New Roman"/>
                <w:color w:val="098658"/>
                <w:kern w:val="0"/>
                <w:sz w:val="21"/>
                <w:szCs w:val="21"/>
                <w:lang w:val="sv-SE"/>
                <w14:ligatures w14:val="none"/>
              </w:rPr>
              <w:t>5</w:t>
            </w:r>
            <w:r w:rsidRPr="00CC5622">
              <w:rPr>
                <w:rFonts w:ascii="Consolas" w:eastAsia="Times New Roman" w:hAnsi="Consolas" w:cs="Times New Roman"/>
                <w:color w:val="000000"/>
                <w:kern w:val="0"/>
                <w:sz w:val="21"/>
                <w:szCs w:val="21"/>
                <w:lang w:val="sv-SE"/>
                <w14:ligatures w14:val="none"/>
              </w:rPr>
              <w:t>)</w:t>
            </w:r>
          </w:p>
          <w:p w14:paraId="1E9EB881"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lang w:val="sv-SE"/>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spellStart"/>
            <w:proofErr w:type="gramEnd"/>
            <w:r w:rsidRPr="00CC5622">
              <w:rPr>
                <w:rFonts w:ascii="Consolas" w:eastAsia="Times New Roman" w:hAnsi="Consolas" w:cs="Times New Roman"/>
                <w:color w:val="0000FF"/>
                <w:kern w:val="0"/>
                <w:sz w:val="21"/>
                <w:szCs w:val="21"/>
                <w14:ligatures w14:val="none"/>
              </w:rPr>
              <w:t>f</w:t>
            </w:r>
            <w:r w:rsidRPr="00CC5622">
              <w:rPr>
                <w:rFonts w:ascii="Consolas" w:eastAsia="Times New Roman" w:hAnsi="Consolas" w:cs="Times New Roman"/>
                <w:color w:val="A31515"/>
                <w:kern w:val="0"/>
                <w:sz w:val="21"/>
                <w:szCs w:val="21"/>
                <w14:ligatures w14:val="none"/>
              </w:rPr>
              <w:t>"Server</w:t>
            </w:r>
            <w:proofErr w:type="spellEnd"/>
            <w:r w:rsidRPr="00CC5622">
              <w:rPr>
                <w:rFonts w:ascii="Consolas" w:eastAsia="Times New Roman" w:hAnsi="Consolas" w:cs="Times New Roman"/>
                <w:color w:val="A31515"/>
                <w:kern w:val="0"/>
                <w:sz w:val="21"/>
                <w:szCs w:val="21"/>
                <w14:ligatures w14:val="none"/>
              </w:rPr>
              <w:t xml:space="preserve"> listening on </w:t>
            </w:r>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.host</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.port</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4A18F804"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3AEF9269"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context = </w:t>
            </w:r>
            <w:proofErr w:type="spellStart"/>
            <w:proofErr w:type="gramStart"/>
            <w:r w:rsidRPr="00CC5622">
              <w:rPr>
                <w:rFonts w:ascii="Consolas" w:eastAsia="Times New Roman" w:hAnsi="Consolas" w:cs="Times New Roman"/>
                <w:color w:val="000000"/>
                <w:kern w:val="0"/>
                <w:sz w:val="21"/>
                <w:szCs w:val="21"/>
                <w14:ligatures w14:val="none"/>
              </w:rPr>
              <w:t>ssl.create</w:t>
            </w:r>
            <w:proofErr w:type="gramEnd"/>
            <w:r w:rsidRPr="00CC5622">
              <w:rPr>
                <w:rFonts w:ascii="Consolas" w:eastAsia="Times New Roman" w:hAnsi="Consolas" w:cs="Times New Roman"/>
                <w:color w:val="000000"/>
                <w:kern w:val="0"/>
                <w:sz w:val="21"/>
                <w:szCs w:val="21"/>
                <w14:ligatures w14:val="none"/>
              </w:rPr>
              <w:t>_default_context</w:t>
            </w:r>
            <w:proofErr w:type="spellEnd"/>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ssl.Purpose.CLIENT_AUTH</w:t>
            </w:r>
            <w:proofErr w:type="spellEnd"/>
            <w:r w:rsidRPr="00CC5622">
              <w:rPr>
                <w:rFonts w:ascii="Consolas" w:eastAsia="Times New Roman" w:hAnsi="Consolas" w:cs="Times New Roman"/>
                <w:color w:val="000000"/>
                <w:kern w:val="0"/>
                <w:sz w:val="21"/>
                <w:szCs w:val="21"/>
                <w14:ligatures w14:val="none"/>
              </w:rPr>
              <w:t>)</w:t>
            </w:r>
          </w:p>
          <w:p w14:paraId="13D0A1A3"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context.load</w:t>
            </w:r>
            <w:proofErr w:type="gramEnd"/>
            <w:r w:rsidRPr="00CC5622">
              <w:rPr>
                <w:rFonts w:ascii="Consolas" w:eastAsia="Times New Roman" w:hAnsi="Consolas" w:cs="Times New Roman"/>
                <w:color w:val="000000"/>
                <w:kern w:val="0"/>
                <w:sz w:val="21"/>
                <w:szCs w:val="21"/>
                <w14:ligatures w14:val="none"/>
              </w:rPr>
              <w:t>_cert_chain</w:t>
            </w:r>
            <w:proofErr w:type="spellEnd"/>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00"/>
                <w:kern w:val="0"/>
                <w:sz w:val="21"/>
                <w:szCs w:val="21"/>
                <w14:ligatures w14:val="none"/>
              </w:rPr>
              <w:t>certfile</w:t>
            </w:r>
            <w:proofErr w:type="spellEnd"/>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.certfile</w:t>
            </w:r>
            <w:proofErr w:type="spellEnd"/>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keyfile</w:t>
            </w:r>
            <w:proofErr w:type="spellEnd"/>
            <w:r w:rsidRPr="00CC5622">
              <w:rPr>
                <w:rFonts w:ascii="Consolas" w:eastAsia="Times New Roman" w:hAnsi="Consolas" w:cs="Times New Roman"/>
                <w:color w:val="000000"/>
                <w:kern w:val="0"/>
                <w:sz w:val="21"/>
                <w:szCs w:val="21"/>
                <w14:ligatures w14:val="none"/>
              </w:rPr>
              <w:t>=</w:t>
            </w:r>
            <w:proofErr w:type="spell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.keyfile</w:t>
            </w:r>
            <w:proofErr w:type="spellEnd"/>
            <w:r w:rsidRPr="00CC5622">
              <w:rPr>
                <w:rFonts w:ascii="Consolas" w:eastAsia="Times New Roman" w:hAnsi="Consolas" w:cs="Times New Roman"/>
                <w:color w:val="000000"/>
                <w:kern w:val="0"/>
                <w:sz w:val="21"/>
                <w:szCs w:val="21"/>
                <w14:ligatures w14:val="none"/>
              </w:rPr>
              <w:t>)</w:t>
            </w:r>
          </w:p>
          <w:p w14:paraId="45D59560"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2DD04F54"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while</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.is_running</w:t>
            </w:r>
            <w:proofErr w:type="spellEnd"/>
            <w:r w:rsidRPr="00CC5622">
              <w:rPr>
                <w:rFonts w:ascii="Consolas" w:eastAsia="Times New Roman" w:hAnsi="Consolas" w:cs="Times New Roman"/>
                <w:color w:val="000000"/>
                <w:kern w:val="0"/>
                <w:sz w:val="21"/>
                <w:szCs w:val="21"/>
                <w14:ligatures w14:val="none"/>
              </w:rPr>
              <w:t>:</w:t>
            </w:r>
          </w:p>
          <w:p w14:paraId="2B801FFC"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try</w:t>
            </w:r>
            <w:r w:rsidRPr="00CC5622">
              <w:rPr>
                <w:rFonts w:ascii="Consolas" w:eastAsia="Times New Roman" w:hAnsi="Consolas" w:cs="Times New Roman"/>
                <w:color w:val="000000"/>
                <w:kern w:val="0"/>
                <w:sz w:val="21"/>
                <w:szCs w:val="21"/>
                <w14:ligatures w14:val="none"/>
              </w:rPr>
              <w:t>:</w:t>
            </w:r>
          </w:p>
          <w:p w14:paraId="6D57D18C"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conn, </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 xml:space="preserve"> = </w:t>
            </w:r>
            <w:proofErr w:type="spellStart"/>
            <w:r w:rsidRPr="00CC5622">
              <w:rPr>
                <w:rFonts w:ascii="Consolas" w:eastAsia="Times New Roman" w:hAnsi="Consolas" w:cs="Times New Roman"/>
                <w:color w:val="000000"/>
                <w:kern w:val="0"/>
                <w:sz w:val="21"/>
                <w:szCs w:val="21"/>
                <w14:ligatures w14:val="none"/>
              </w:rPr>
              <w:t>server_</w:t>
            </w:r>
            <w:proofErr w:type="gramStart"/>
            <w:r w:rsidRPr="00CC5622">
              <w:rPr>
                <w:rFonts w:ascii="Consolas" w:eastAsia="Times New Roman" w:hAnsi="Consolas" w:cs="Times New Roman"/>
                <w:color w:val="000000"/>
                <w:kern w:val="0"/>
                <w:sz w:val="21"/>
                <w:szCs w:val="21"/>
                <w14:ligatures w14:val="none"/>
              </w:rPr>
              <w:t>socket.accept</w:t>
            </w:r>
            <w:proofErr w:type="spellEnd"/>
            <w:proofErr w:type="gramEnd"/>
            <w:r w:rsidRPr="00CC5622">
              <w:rPr>
                <w:rFonts w:ascii="Consolas" w:eastAsia="Times New Roman" w:hAnsi="Consolas" w:cs="Times New Roman"/>
                <w:color w:val="000000"/>
                <w:kern w:val="0"/>
                <w:sz w:val="21"/>
                <w:szCs w:val="21"/>
                <w14:ligatures w14:val="none"/>
              </w:rPr>
              <w:t>()</w:t>
            </w:r>
          </w:p>
          <w:p w14:paraId="5D0EE13E"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conn = </w:t>
            </w:r>
            <w:proofErr w:type="spellStart"/>
            <w:proofErr w:type="gramStart"/>
            <w:r w:rsidRPr="00CC5622">
              <w:rPr>
                <w:rFonts w:ascii="Consolas" w:eastAsia="Times New Roman" w:hAnsi="Consolas" w:cs="Times New Roman"/>
                <w:color w:val="000000"/>
                <w:kern w:val="0"/>
                <w:sz w:val="21"/>
                <w:szCs w:val="21"/>
                <w14:ligatures w14:val="none"/>
              </w:rPr>
              <w:t>context.wrap</w:t>
            </w:r>
            <w:proofErr w:type="gramEnd"/>
            <w:r w:rsidRPr="00CC5622">
              <w:rPr>
                <w:rFonts w:ascii="Consolas" w:eastAsia="Times New Roman" w:hAnsi="Consolas" w:cs="Times New Roman"/>
                <w:color w:val="000000"/>
                <w:kern w:val="0"/>
                <w:sz w:val="21"/>
                <w:szCs w:val="21"/>
                <w14:ligatures w14:val="none"/>
              </w:rPr>
              <w:t>_socket</w:t>
            </w:r>
            <w:proofErr w:type="spellEnd"/>
            <w:r w:rsidRPr="00CC5622">
              <w:rPr>
                <w:rFonts w:ascii="Consolas" w:eastAsia="Times New Roman" w:hAnsi="Consolas" w:cs="Times New Roman"/>
                <w:color w:val="000000"/>
                <w:kern w:val="0"/>
                <w:sz w:val="21"/>
                <w:szCs w:val="21"/>
                <w14:ligatures w14:val="none"/>
              </w:rPr>
              <w:t xml:space="preserve">(conn, </w:t>
            </w:r>
            <w:proofErr w:type="spellStart"/>
            <w:r w:rsidRPr="00CC5622">
              <w:rPr>
                <w:rFonts w:ascii="Consolas" w:eastAsia="Times New Roman" w:hAnsi="Consolas" w:cs="Times New Roman"/>
                <w:color w:val="000000"/>
                <w:kern w:val="0"/>
                <w:sz w:val="21"/>
                <w:szCs w:val="21"/>
                <w14:ligatures w14:val="none"/>
              </w:rPr>
              <w:t>server_side</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0000FF"/>
                <w:kern w:val="0"/>
                <w:sz w:val="21"/>
                <w:szCs w:val="21"/>
                <w14:ligatures w14:val="none"/>
              </w:rPr>
              <w:t>True</w:t>
            </w:r>
            <w:r w:rsidRPr="00CC5622">
              <w:rPr>
                <w:rFonts w:ascii="Consolas" w:eastAsia="Times New Roman" w:hAnsi="Consolas" w:cs="Times New Roman"/>
                <w:color w:val="000000"/>
                <w:kern w:val="0"/>
                <w:sz w:val="21"/>
                <w:szCs w:val="21"/>
                <w14:ligatures w14:val="none"/>
              </w:rPr>
              <w:t>)</w:t>
            </w:r>
          </w:p>
          <w:p w14:paraId="1EE3EB41"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msg = </w:t>
            </w:r>
            <w:proofErr w:type="spellStart"/>
            <w:proofErr w:type="gramStart"/>
            <w:r w:rsidRPr="00CC5622">
              <w:rPr>
                <w:rFonts w:ascii="Consolas" w:eastAsia="Times New Roman" w:hAnsi="Consolas" w:cs="Times New Roman"/>
                <w:color w:val="000000"/>
                <w:kern w:val="0"/>
                <w:sz w:val="21"/>
                <w:szCs w:val="21"/>
                <w14:ligatures w14:val="none"/>
              </w:rPr>
              <w:t>conn.recv</w:t>
            </w:r>
            <w:proofErr w:type="spellEnd"/>
            <w:proofErr w:type="gram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098658"/>
                <w:kern w:val="0"/>
                <w:sz w:val="21"/>
                <w:szCs w:val="21"/>
                <w14:ligatures w14:val="none"/>
              </w:rPr>
              <w:t>1024</w:t>
            </w:r>
            <w:r w:rsidRPr="00CC5622">
              <w:rPr>
                <w:rFonts w:ascii="Consolas" w:eastAsia="Times New Roman" w:hAnsi="Consolas" w:cs="Times New Roman"/>
                <w:color w:val="000000"/>
                <w:kern w:val="0"/>
                <w:sz w:val="21"/>
                <w:szCs w:val="21"/>
                <w14:ligatures w14:val="none"/>
              </w:rPr>
              <w:t>).decode()</w:t>
            </w:r>
          </w:p>
          <w:p w14:paraId="28C4ED63"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.handle</w:t>
            </w:r>
            <w:proofErr w:type="gramEnd"/>
            <w:r w:rsidRPr="00CC5622">
              <w:rPr>
                <w:rFonts w:ascii="Consolas" w:eastAsia="Times New Roman" w:hAnsi="Consolas" w:cs="Times New Roman"/>
                <w:color w:val="000000"/>
                <w:kern w:val="0"/>
                <w:sz w:val="21"/>
                <w:szCs w:val="21"/>
                <w14:ligatures w14:val="none"/>
              </w:rPr>
              <w:t>_request</w:t>
            </w:r>
            <w:proofErr w:type="spellEnd"/>
            <w:r w:rsidRPr="00CC5622">
              <w:rPr>
                <w:rFonts w:ascii="Consolas" w:eastAsia="Times New Roman" w:hAnsi="Consolas" w:cs="Times New Roman"/>
                <w:color w:val="000000"/>
                <w:kern w:val="0"/>
                <w:sz w:val="21"/>
                <w:szCs w:val="21"/>
                <w14:ligatures w14:val="none"/>
              </w:rPr>
              <w:t xml:space="preserve">(conn, msg, </w:t>
            </w:r>
            <w:proofErr w:type="spellStart"/>
            <w:r w:rsidRPr="00CC5622">
              <w:rPr>
                <w:rFonts w:ascii="Consolas" w:eastAsia="Times New Roman" w:hAnsi="Consolas" w:cs="Times New Roman"/>
                <w:color w:val="000000"/>
                <w:kern w:val="0"/>
                <w:sz w:val="21"/>
                <w:szCs w:val="21"/>
                <w14:ligatures w14:val="none"/>
              </w:rPr>
              <w:t>addr</w:t>
            </w:r>
            <w:proofErr w:type="spellEnd"/>
            <w:r w:rsidRPr="00CC5622">
              <w:rPr>
                <w:rFonts w:ascii="Consolas" w:eastAsia="Times New Roman" w:hAnsi="Consolas" w:cs="Times New Roman"/>
                <w:color w:val="000000"/>
                <w:kern w:val="0"/>
                <w:sz w:val="21"/>
                <w:szCs w:val="21"/>
                <w14:ligatures w14:val="none"/>
              </w:rPr>
              <w:t>)</w:t>
            </w:r>
          </w:p>
          <w:p w14:paraId="25D3C176"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except</w:t>
            </w:r>
            <w:r w:rsidRPr="00CC5622">
              <w:rPr>
                <w:rFonts w:ascii="Consolas" w:eastAsia="Times New Roman" w:hAnsi="Consolas" w:cs="Times New Roman"/>
                <w:color w:val="000000"/>
                <w:kern w:val="0"/>
                <w:sz w:val="21"/>
                <w:szCs w:val="21"/>
                <w14:ligatures w14:val="none"/>
              </w:rPr>
              <w:t xml:space="preserve"> Exception </w:t>
            </w:r>
            <w:r w:rsidRPr="00CC5622">
              <w:rPr>
                <w:rFonts w:ascii="Consolas" w:eastAsia="Times New Roman" w:hAnsi="Consolas" w:cs="Times New Roman"/>
                <w:color w:val="0000FF"/>
                <w:kern w:val="0"/>
                <w:sz w:val="21"/>
                <w:szCs w:val="21"/>
                <w14:ligatures w14:val="none"/>
              </w:rPr>
              <w:t>as</w:t>
            </w:r>
            <w:r w:rsidRPr="00CC5622">
              <w:rPr>
                <w:rFonts w:ascii="Consolas" w:eastAsia="Times New Roman" w:hAnsi="Consolas" w:cs="Times New Roman"/>
                <w:color w:val="000000"/>
                <w:kern w:val="0"/>
                <w:sz w:val="21"/>
                <w:szCs w:val="21"/>
                <w14:ligatures w14:val="none"/>
              </w:rPr>
              <w:t xml:space="preserve"> e:</w:t>
            </w:r>
          </w:p>
          <w:p w14:paraId="47B1A52E"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gramStart"/>
            <w:r w:rsidRPr="00CC5622">
              <w:rPr>
                <w:rFonts w:ascii="Consolas" w:eastAsia="Times New Roman" w:hAnsi="Consolas" w:cs="Times New Roman"/>
                <w:color w:val="000000"/>
                <w:kern w:val="0"/>
                <w:sz w:val="21"/>
                <w:szCs w:val="21"/>
                <w14:ligatures w14:val="none"/>
              </w:rPr>
              <w:t>print(</w:t>
            </w:r>
            <w:proofErr w:type="spellStart"/>
            <w:proofErr w:type="gramEnd"/>
            <w:r w:rsidRPr="00CC5622">
              <w:rPr>
                <w:rFonts w:ascii="Consolas" w:eastAsia="Times New Roman" w:hAnsi="Consolas" w:cs="Times New Roman"/>
                <w:color w:val="0000FF"/>
                <w:kern w:val="0"/>
                <w:sz w:val="21"/>
                <w:szCs w:val="21"/>
                <w14:ligatures w14:val="none"/>
              </w:rPr>
              <w:t>f</w:t>
            </w:r>
            <w:r w:rsidRPr="00CC5622">
              <w:rPr>
                <w:rFonts w:ascii="Consolas" w:eastAsia="Times New Roman" w:hAnsi="Consolas" w:cs="Times New Roman"/>
                <w:color w:val="A31515"/>
                <w:kern w:val="0"/>
                <w:sz w:val="21"/>
                <w:szCs w:val="21"/>
                <w14:ligatures w14:val="none"/>
              </w:rPr>
              <w:t>"Error</w:t>
            </w:r>
            <w:proofErr w:type="spellEnd"/>
            <w:r w:rsidRPr="00CC5622">
              <w:rPr>
                <w:rFonts w:ascii="Consolas" w:eastAsia="Times New Roman" w:hAnsi="Consolas" w:cs="Times New Roman"/>
                <w:color w:val="A31515"/>
                <w:kern w:val="0"/>
                <w:sz w:val="21"/>
                <w:szCs w:val="21"/>
                <w14:ligatures w14:val="none"/>
              </w:rPr>
              <w:t xml:space="preserve"> accepting connection: </w:t>
            </w:r>
            <w:r w:rsidRPr="00CC5622">
              <w:rPr>
                <w:rFonts w:ascii="Consolas" w:eastAsia="Times New Roman" w:hAnsi="Consolas" w:cs="Times New Roman"/>
                <w:color w:val="000000"/>
                <w:kern w:val="0"/>
                <w:sz w:val="21"/>
                <w:szCs w:val="21"/>
                <w14:ligatures w14:val="none"/>
              </w:rPr>
              <w:t>{e}</w:t>
            </w:r>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051AC356"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if</w:t>
            </w:r>
            <w:r w:rsidRPr="00CC5622">
              <w:rPr>
                <w:rFonts w:ascii="Consolas" w:eastAsia="Times New Roman" w:hAnsi="Consolas" w:cs="Times New Roman"/>
                <w:color w:val="000000"/>
                <w:kern w:val="0"/>
                <w:sz w:val="21"/>
                <w:szCs w:val="21"/>
                <w14:ligatures w14:val="none"/>
              </w:rPr>
              <w:t xml:space="preserve"> conn:</w:t>
            </w:r>
          </w:p>
          <w:p w14:paraId="6EC463C0"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conn.close</w:t>
            </w:r>
            <w:proofErr w:type="spellEnd"/>
            <w:proofErr w:type="gramEnd"/>
            <w:r w:rsidRPr="00CC5622">
              <w:rPr>
                <w:rFonts w:ascii="Consolas" w:eastAsia="Times New Roman" w:hAnsi="Consolas" w:cs="Times New Roman"/>
                <w:color w:val="000000"/>
                <w:kern w:val="0"/>
                <w:sz w:val="21"/>
                <w:szCs w:val="21"/>
                <w14:ligatures w14:val="none"/>
              </w:rPr>
              <w:t>()</w:t>
            </w:r>
          </w:p>
          <w:p w14:paraId="7F33AEB6"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7CC286F5"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server_</w:t>
            </w:r>
            <w:proofErr w:type="gramStart"/>
            <w:r w:rsidRPr="00CC5622">
              <w:rPr>
                <w:rFonts w:ascii="Consolas" w:eastAsia="Times New Roman" w:hAnsi="Consolas" w:cs="Times New Roman"/>
                <w:color w:val="000000"/>
                <w:kern w:val="0"/>
                <w:sz w:val="21"/>
                <w:szCs w:val="21"/>
                <w14:ligatures w14:val="none"/>
              </w:rPr>
              <w:t>socket.close</w:t>
            </w:r>
            <w:proofErr w:type="spellEnd"/>
            <w:proofErr w:type="gramEnd"/>
            <w:r w:rsidRPr="00CC5622">
              <w:rPr>
                <w:rFonts w:ascii="Consolas" w:eastAsia="Times New Roman" w:hAnsi="Consolas" w:cs="Times New Roman"/>
                <w:color w:val="000000"/>
                <w:kern w:val="0"/>
                <w:sz w:val="21"/>
                <w:szCs w:val="21"/>
                <w14:ligatures w14:val="none"/>
              </w:rPr>
              <w:t>()</w:t>
            </w:r>
          </w:p>
          <w:p w14:paraId="4DC0552C"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
          <w:p w14:paraId="66904FAD"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r w:rsidRPr="00CC5622">
              <w:rPr>
                <w:rFonts w:ascii="Consolas" w:eastAsia="Times New Roman" w:hAnsi="Consolas" w:cs="Times New Roman"/>
                <w:color w:val="0000FF"/>
                <w:kern w:val="0"/>
                <w:sz w:val="21"/>
                <w:szCs w:val="21"/>
                <w14:ligatures w14:val="none"/>
              </w:rPr>
              <w:t>def</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setup_</w:t>
            </w:r>
            <w:proofErr w:type="gramStart"/>
            <w:r w:rsidRPr="00CC5622">
              <w:rPr>
                <w:rFonts w:ascii="Consolas" w:eastAsia="Times New Roman" w:hAnsi="Consolas" w:cs="Times New Roman"/>
                <w:color w:val="000000"/>
                <w:kern w:val="0"/>
                <w:sz w:val="21"/>
                <w:szCs w:val="21"/>
                <w14:ligatures w14:val="none"/>
              </w:rPr>
              <w:t>key</w:t>
            </w:r>
            <w:proofErr w:type="spellEnd"/>
            <w:r w:rsidRPr="00CC5622">
              <w:rPr>
                <w:rFonts w:ascii="Consolas" w:eastAsia="Times New Roman" w:hAnsi="Consolas" w:cs="Times New Roman"/>
                <w:color w:val="000000"/>
                <w:kern w:val="0"/>
                <w:sz w:val="21"/>
                <w:szCs w:val="21"/>
                <w14:ligatures w14:val="none"/>
              </w:rPr>
              <w:t>(</w:t>
            </w:r>
            <w:proofErr w:type="gramEnd"/>
            <w:r w:rsidRPr="00CC5622">
              <w:rPr>
                <w:rFonts w:ascii="Consolas" w:eastAsia="Times New Roman" w:hAnsi="Consolas" w:cs="Times New Roman"/>
                <w:color w:val="000000"/>
                <w:kern w:val="0"/>
                <w:sz w:val="21"/>
                <w:szCs w:val="21"/>
                <w14:ligatures w14:val="none"/>
              </w:rPr>
              <w:t>self, path):</w:t>
            </w:r>
          </w:p>
          <w:p w14:paraId="494D7FC1"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FF"/>
                <w:kern w:val="0"/>
                <w:sz w:val="21"/>
                <w:szCs w:val="21"/>
                <w14:ligatures w14:val="none"/>
              </w:rPr>
              <w:t>self</w:t>
            </w:r>
            <w:r w:rsidRPr="00CC5622">
              <w:rPr>
                <w:rFonts w:ascii="Consolas" w:eastAsia="Times New Roman" w:hAnsi="Consolas" w:cs="Times New Roman"/>
                <w:color w:val="000000"/>
                <w:kern w:val="0"/>
                <w:sz w:val="21"/>
                <w:szCs w:val="21"/>
                <w14:ligatures w14:val="none"/>
              </w:rPr>
              <w:t>.TAsetup</w:t>
            </w:r>
            <w:proofErr w:type="spellEnd"/>
            <w:proofErr w:type="gramEnd"/>
            <w:r w:rsidRPr="00CC5622">
              <w:rPr>
                <w:rFonts w:ascii="Consolas" w:eastAsia="Times New Roman" w:hAnsi="Consolas" w:cs="Times New Roman"/>
                <w:color w:val="000000"/>
                <w:kern w:val="0"/>
                <w:sz w:val="21"/>
                <w:szCs w:val="21"/>
                <w14:ligatures w14:val="none"/>
              </w:rPr>
              <w:t>(path)</w:t>
            </w:r>
          </w:p>
          <w:p w14:paraId="3D2AFC22"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p>
          <w:p w14:paraId="35178935"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FF"/>
                <w:kern w:val="0"/>
                <w:sz w:val="21"/>
                <w:szCs w:val="21"/>
                <w14:ligatures w14:val="none"/>
              </w:rPr>
              <w:t>if</w:t>
            </w:r>
            <w:r w:rsidRPr="00CC5622">
              <w:rPr>
                <w:rFonts w:ascii="Consolas" w:eastAsia="Times New Roman" w:hAnsi="Consolas" w:cs="Times New Roman"/>
                <w:color w:val="000000"/>
                <w:kern w:val="0"/>
                <w:sz w:val="21"/>
                <w:szCs w:val="21"/>
                <w14:ligatures w14:val="none"/>
              </w:rPr>
              <w:t xml:space="preserve"> __name__ == </w:t>
            </w:r>
            <w:r w:rsidRPr="00CC5622">
              <w:rPr>
                <w:rFonts w:ascii="Consolas" w:eastAsia="Times New Roman" w:hAnsi="Consolas" w:cs="Times New Roman"/>
                <w:color w:val="A31515"/>
                <w:kern w:val="0"/>
                <w:sz w:val="21"/>
                <w:szCs w:val="21"/>
                <w14:ligatures w14:val="none"/>
              </w:rPr>
              <w:t>"__main__"</w:t>
            </w:r>
            <w:r w:rsidRPr="00CC5622">
              <w:rPr>
                <w:rFonts w:ascii="Consolas" w:eastAsia="Times New Roman" w:hAnsi="Consolas" w:cs="Times New Roman"/>
                <w:color w:val="000000"/>
                <w:kern w:val="0"/>
                <w:sz w:val="21"/>
                <w:szCs w:val="21"/>
                <w14:ligatures w14:val="none"/>
              </w:rPr>
              <w:t>:</w:t>
            </w:r>
          </w:p>
          <w:p w14:paraId="62F77C76" w14:textId="77777777" w:rsidR="00CC5622" w:rsidRPr="00CC5622" w:rsidRDefault="00CC5622" w:rsidP="00CC5622">
            <w:pPr>
              <w:shd w:val="clear" w:color="auto" w:fill="FFFFFF"/>
              <w:spacing w:line="285" w:lineRule="atLeast"/>
              <w:jc w:val="left"/>
              <w:rPr>
                <w:rFonts w:ascii="Consolas" w:eastAsia="Times New Roman" w:hAnsi="Consolas" w:cs="Times New Roman"/>
                <w:color w:val="000000"/>
                <w:kern w:val="0"/>
                <w:sz w:val="21"/>
                <w:szCs w:val="21"/>
                <w14:ligatures w14:val="none"/>
              </w:rPr>
            </w:pPr>
            <w:r w:rsidRPr="00CC5622">
              <w:rPr>
                <w:rFonts w:ascii="Consolas" w:eastAsia="Times New Roman" w:hAnsi="Consolas" w:cs="Times New Roman"/>
                <w:color w:val="000000"/>
                <w:kern w:val="0"/>
                <w:sz w:val="21"/>
                <w:szCs w:val="21"/>
                <w14:ligatures w14:val="none"/>
              </w:rPr>
              <w:t xml:space="preserve">    server = </w:t>
            </w:r>
            <w:proofErr w:type="gramStart"/>
            <w:r w:rsidRPr="00CC5622">
              <w:rPr>
                <w:rFonts w:ascii="Consolas" w:eastAsia="Times New Roman" w:hAnsi="Consolas" w:cs="Times New Roman"/>
                <w:color w:val="000000"/>
                <w:kern w:val="0"/>
                <w:sz w:val="21"/>
                <w:szCs w:val="21"/>
                <w14:ligatures w14:val="none"/>
              </w:rPr>
              <w:t>Server(</w:t>
            </w:r>
            <w:proofErr w:type="spellStart"/>
            <w:proofErr w:type="gramEnd"/>
            <w:r w:rsidRPr="00CC5622">
              <w:rPr>
                <w:rFonts w:ascii="Consolas" w:eastAsia="Times New Roman" w:hAnsi="Consolas" w:cs="Times New Roman"/>
                <w:color w:val="000000"/>
                <w:kern w:val="0"/>
                <w:sz w:val="21"/>
                <w:szCs w:val="21"/>
                <w14:ligatures w14:val="none"/>
              </w:rPr>
              <w:t>certfile</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'localhost.crt'</w:t>
            </w:r>
            <w:r w:rsidRPr="00CC5622">
              <w:rPr>
                <w:rFonts w:ascii="Consolas" w:eastAsia="Times New Roman" w:hAnsi="Consolas" w:cs="Times New Roman"/>
                <w:color w:val="000000"/>
                <w:kern w:val="0"/>
                <w:sz w:val="21"/>
                <w:szCs w:val="21"/>
                <w14:ligatures w14:val="none"/>
              </w:rPr>
              <w:t xml:space="preserve">, </w:t>
            </w:r>
            <w:proofErr w:type="spellStart"/>
            <w:r w:rsidRPr="00CC5622">
              <w:rPr>
                <w:rFonts w:ascii="Consolas" w:eastAsia="Times New Roman" w:hAnsi="Consolas" w:cs="Times New Roman"/>
                <w:color w:val="000000"/>
                <w:kern w:val="0"/>
                <w:sz w:val="21"/>
                <w:szCs w:val="21"/>
                <w14:ligatures w14:val="none"/>
              </w:rPr>
              <w:t>keyfile</w:t>
            </w:r>
            <w:proofErr w:type="spellEnd"/>
            <w:r w:rsidRPr="00CC5622">
              <w:rPr>
                <w:rFonts w:ascii="Consolas" w:eastAsia="Times New Roman" w:hAnsi="Consolas" w:cs="Times New Roman"/>
                <w:color w:val="000000"/>
                <w:kern w:val="0"/>
                <w:sz w:val="21"/>
                <w:szCs w:val="21"/>
                <w14:ligatures w14:val="none"/>
              </w:rPr>
              <w:t>=</w:t>
            </w:r>
            <w:r w:rsidRPr="00CC5622">
              <w:rPr>
                <w:rFonts w:ascii="Consolas" w:eastAsia="Times New Roman" w:hAnsi="Consolas" w:cs="Times New Roman"/>
                <w:color w:val="A31515"/>
                <w:kern w:val="0"/>
                <w:sz w:val="21"/>
                <w:szCs w:val="21"/>
                <w14:ligatures w14:val="none"/>
              </w:rPr>
              <w:t>'</w:t>
            </w:r>
            <w:proofErr w:type="spellStart"/>
            <w:r w:rsidRPr="00CC5622">
              <w:rPr>
                <w:rFonts w:ascii="Consolas" w:eastAsia="Times New Roman" w:hAnsi="Consolas" w:cs="Times New Roman"/>
                <w:color w:val="A31515"/>
                <w:kern w:val="0"/>
                <w:sz w:val="21"/>
                <w:szCs w:val="21"/>
                <w14:ligatures w14:val="none"/>
              </w:rPr>
              <w:t>localhost.key</w:t>
            </w:r>
            <w:proofErr w:type="spellEnd"/>
            <w:r w:rsidRPr="00CC5622">
              <w:rPr>
                <w:rFonts w:ascii="Consolas" w:eastAsia="Times New Roman" w:hAnsi="Consolas" w:cs="Times New Roman"/>
                <w:color w:val="A31515"/>
                <w:kern w:val="0"/>
                <w:sz w:val="21"/>
                <w:szCs w:val="21"/>
                <w14:ligatures w14:val="none"/>
              </w:rPr>
              <w:t>'</w:t>
            </w:r>
            <w:r w:rsidRPr="00CC5622">
              <w:rPr>
                <w:rFonts w:ascii="Consolas" w:eastAsia="Times New Roman" w:hAnsi="Consolas" w:cs="Times New Roman"/>
                <w:color w:val="000000"/>
                <w:kern w:val="0"/>
                <w:sz w:val="21"/>
                <w:szCs w:val="21"/>
                <w14:ligatures w14:val="none"/>
              </w:rPr>
              <w:t>)</w:t>
            </w:r>
          </w:p>
          <w:p w14:paraId="2DCB2105" w14:textId="15178C4E" w:rsidR="00520187" w:rsidRPr="002E2C57" w:rsidRDefault="00CC5622" w:rsidP="001C7908">
            <w:pPr>
              <w:shd w:val="clear" w:color="auto" w:fill="FFFFFF"/>
              <w:spacing w:line="285" w:lineRule="atLeast"/>
              <w:jc w:val="left"/>
              <w:rPr>
                <w:rFonts w:ascii="Consolas" w:eastAsia="Times New Roman" w:hAnsi="Consolas" w:cs="Times New Roman"/>
                <w:color w:val="000000"/>
                <w:kern w:val="0"/>
                <w:sz w:val="21"/>
                <w:szCs w:val="21"/>
                <w:lang w:val="vi-VN"/>
                <w14:ligatures w14:val="none"/>
              </w:rPr>
            </w:pPr>
            <w:r w:rsidRPr="00CC5622">
              <w:rPr>
                <w:rFonts w:ascii="Consolas" w:eastAsia="Times New Roman" w:hAnsi="Consolas" w:cs="Times New Roman"/>
                <w:color w:val="000000"/>
                <w:kern w:val="0"/>
                <w:sz w:val="21"/>
                <w:szCs w:val="21"/>
                <w14:ligatures w14:val="none"/>
              </w:rPr>
              <w:t xml:space="preserve">    </w:t>
            </w:r>
            <w:proofErr w:type="spellStart"/>
            <w:proofErr w:type="gramStart"/>
            <w:r w:rsidRPr="00CC5622">
              <w:rPr>
                <w:rFonts w:ascii="Consolas" w:eastAsia="Times New Roman" w:hAnsi="Consolas" w:cs="Times New Roman"/>
                <w:color w:val="000000"/>
                <w:kern w:val="0"/>
                <w:sz w:val="21"/>
                <w:szCs w:val="21"/>
                <w14:ligatures w14:val="none"/>
              </w:rPr>
              <w:t>server.start</w:t>
            </w:r>
            <w:proofErr w:type="spellEnd"/>
            <w:proofErr w:type="gramEnd"/>
            <w:r w:rsidRPr="00CC5622">
              <w:rPr>
                <w:rFonts w:ascii="Consolas" w:eastAsia="Times New Roman" w:hAnsi="Consolas" w:cs="Times New Roman"/>
                <w:color w:val="000000"/>
                <w:kern w:val="0"/>
                <w:sz w:val="21"/>
                <w:szCs w:val="21"/>
                <w14:ligatures w14:val="none"/>
              </w:rPr>
              <w:t>()</w:t>
            </w:r>
          </w:p>
        </w:tc>
      </w:tr>
    </w:tbl>
    <w:p w14:paraId="02300457" w14:textId="65AA053C" w:rsidR="7CD9F356" w:rsidRPr="00E83A42" w:rsidRDefault="00E83A42" w:rsidP="00E83A42">
      <w:pPr>
        <w:pStyle w:val="Heading1"/>
      </w:pPr>
      <w:bookmarkStart w:id="147" w:name="_Toc169702087"/>
      <w:bookmarkStart w:id="148" w:name="_Toc491790509"/>
      <w:bookmarkStart w:id="149" w:name="_Toc169731666"/>
      <w:ins w:id="150" w:author="Microsoft Word" w:date="2024-06-19T23:03:00Z" w16du:dateUtc="2024-06-19T16:03:00Z">
        <w:r w:rsidRPr="00E83A42">
          <w:rPr>
            <w:caps w:val="0"/>
          </w:rPr>
          <w:lastRenderedPageBreak/>
          <w:t>CHƯƠNG</w:t>
        </w:r>
      </w:ins>
      <w:r w:rsidRPr="00E83A42">
        <w:rPr>
          <w:caps w:val="0"/>
        </w:rPr>
        <w:t xml:space="preserve"> 4</w:t>
      </w:r>
      <w:r w:rsidRPr="00E83A42">
        <w:rPr>
          <w:caps w:val="0"/>
          <w:lang w:val="en-US"/>
        </w:rPr>
        <w:t>.</w:t>
      </w:r>
      <w:r w:rsidRPr="00E83A42">
        <w:rPr>
          <w:caps w:val="0"/>
        </w:rPr>
        <w:t xml:space="preserve">  TRIỂN KHAI</w:t>
      </w:r>
      <w:bookmarkEnd w:id="147"/>
      <w:bookmarkEnd w:id="148"/>
      <w:bookmarkEnd w:id="149"/>
    </w:p>
    <w:p w14:paraId="37A1A815" w14:textId="5FA27804" w:rsidR="0D967242" w:rsidRPr="001C7908" w:rsidRDefault="7CD9F356" w:rsidP="00FB4ACB">
      <w:pPr>
        <w:pStyle w:val="Heading2"/>
        <w:rPr>
          <w:lang w:val="en-US"/>
        </w:rPr>
      </w:pPr>
      <w:bookmarkStart w:id="151" w:name="_Toc169702088"/>
      <w:bookmarkStart w:id="152" w:name="_Toc2110018525"/>
      <w:bookmarkStart w:id="153" w:name="_Toc169731667"/>
      <w:r w:rsidRPr="6C173708">
        <w:t>4.1</w:t>
      </w:r>
      <w:r w:rsidRPr="028B2EFB">
        <w:t xml:space="preserve">. </w:t>
      </w:r>
      <w:r w:rsidR="40BFCBCD">
        <w:t>Kịch bản triển khai</w:t>
      </w:r>
      <w:bookmarkEnd w:id="151"/>
      <w:bookmarkEnd w:id="152"/>
      <w:bookmarkEnd w:id="153"/>
    </w:p>
    <w:p w14:paraId="199210FB" w14:textId="581CB040" w:rsidR="0094040A" w:rsidRPr="00C96443" w:rsidRDefault="00684BB3" w:rsidP="2D113C4A">
      <w:pPr>
        <w:pStyle w:val="Heading3"/>
        <w:keepNext w:val="0"/>
        <w:keepLines w:val="0"/>
        <w:spacing w:before="0" w:after="0"/>
      </w:pPr>
      <w:bookmarkStart w:id="154" w:name="_Toc169702089"/>
      <w:bookmarkStart w:id="155" w:name="_Toc2114353860"/>
      <w:bookmarkStart w:id="156" w:name="_Toc169731668"/>
      <w:r>
        <w:t xml:space="preserve">4.1.1. </w:t>
      </w:r>
      <w:bookmarkEnd w:id="154"/>
      <w:bookmarkEnd w:id="155"/>
      <w:r w:rsidR="765255A1">
        <w:t>Data Owners</w:t>
      </w:r>
      <w:bookmarkEnd w:id="156"/>
    </w:p>
    <w:p w14:paraId="30BDD94A" w14:textId="7D3EE12B" w:rsidR="2C138D27" w:rsidRDefault="2C138D27" w:rsidP="780ACE43">
      <w:pPr>
        <w:spacing w:after="0"/>
        <w:ind w:firstLine="720"/>
        <w:rPr>
          <w:lang w:val="vi-VN"/>
        </w:rPr>
      </w:pPr>
      <w:r w:rsidRPr="780ACE43">
        <w:rPr>
          <w:lang w:val="vi-VN"/>
        </w:rPr>
        <w:t>- Xây dựng một Cloud Server Database trên Amazon RDS</w:t>
      </w:r>
      <w:r>
        <w:t xml:space="preserve"> MySQL</w:t>
      </w:r>
      <w:r w:rsidRPr="780ACE43">
        <w:rPr>
          <w:lang w:val="vi-VN"/>
        </w:rPr>
        <w:t xml:space="preserve"> để làm nơi lưu trữ bản mã của dữ liệu và bản mã của các khóa AES.</w:t>
      </w:r>
    </w:p>
    <w:p w14:paraId="5DBD1640" w14:textId="5B2D7647" w:rsidR="2C138D27" w:rsidRDefault="2C138D27" w:rsidP="780ACE43">
      <w:pPr>
        <w:spacing w:after="0"/>
        <w:ind w:firstLine="720"/>
        <w:rPr>
          <w:lang w:val="vi-VN"/>
        </w:rPr>
      </w:pPr>
      <w:r w:rsidRPr="780ACE43">
        <w:rPr>
          <w:lang w:val="vi-VN"/>
        </w:rPr>
        <w:t>- Bcrypt sẽ là lớp xác thực mật khẩu đầu tiên của Data Owners (và Data Users) trước khi vào hệ thống.</w:t>
      </w:r>
    </w:p>
    <w:p w14:paraId="7EBDA0F2" w14:textId="77777777" w:rsidR="2C138D27" w:rsidRDefault="2C138D27" w:rsidP="780ACE43">
      <w:pPr>
        <w:spacing w:after="0"/>
        <w:ind w:firstLine="720"/>
        <w:rPr>
          <w:lang w:val="vi-VN"/>
        </w:rPr>
      </w:pPr>
      <w:r w:rsidRPr="780ACE43">
        <w:rPr>
          <w:lang w:val="vi-VN"/>
        </w:rPr>
        <w:t xml:space="preserve">- Sau khi vào được hệ thống, Data Owners sẽ tiến hành thao tác chọn dữ liệu cần mã hóa và mã hóa chúng. Sau đó Data Owners sẽ tiếp tục mã hóa các khóa của AES-GCM có được từ lần mã hóa trước đó bằng CP-ABE. </w:t>
      </w:r>
    </w:p>
    <w:p w14:paraId="48C300D4" w14:textId="70330267" w:rsidR="2C138D27" w:rsidRDefault="2C138D27" w:rsidP="780ACE43">
      <w:pPr>
        <w:spacing w:after="0"/>
        <w:ind w:firstLine="720"/>
        <w:rPr>
          <w:lang w:val="vi-VN"/>
        </w:rPr>
      </w:pPr>
      <w:r w:rsidRPr="780ACE43">
        <w:rPr>
          <w:lang w:val="vi-VN"/>
        </w:rPr>
        <w:t>- Từ những dữ liệu đã được mã hoá, Data Owner (cũng) tiến hành thiết lặp những quyền hạn truy cập cho Data Users thông qua ABAC. Sau cùng, sẽ đưa toàn bộ dữ liệu lên Cloud và lưu trong các bảng khác nhau. Tất cả đều được thực hiện tự động sau khi Data Owners hoàn tất thao tác chọn dữ liệu đưa lên Cloud.</w:t>
      </w:r>
    </w:p>
    <w:p w14:paraId="0040A083" w14:textId="76E31973" w:rsidR="007154DA" w:rsidRPr="00634121" w:rsidRDefault="007154DA" w:rsidP="2DDE0106">
      <w:pPr>
        <w:pStyle w:val="Heading3"/>
        <w:keepNext w:val="0"/>
        <w:keepLines w:val="0"/>
        <w:spacing w:before="0" w:after="0"/>
        <w:rPr>
          <w:lang w:val="vi-VN"/>
        </w:rPr>
      </w:pPr>
      <w:bookmarkStart w:id="157" w:name="_Toc169702090"/>
      <w:bookmarkStart w:id="158" w:name="_Toc988844099"/>
      <w:bookmarkStart w:id="159" w:name="_Toc169731669"/>
      <w:r w:rsidRPr="002C2BD9">
        <w:rPr>
          <w:lang w:val="vi-VN"/>
        </w:rPr>
        <w:t>4.1.</w:t>
      </w:r>
      <w:r w:rsidR="00684BB3" w:rsidRPr="002C2BD9">
        <w:rPr>
          <w:lang w:val="vi-VN"/>
        </w:rPr>
        <w:t>2</w:t>
      </w:r>
      <w:r w:rsidRPr="002C2BD9">
        <w:rPr>
          <w:lang w:val="vi-VN"/>
        </w:rPr>
        <w:t xml:space="preserve">. Data </w:t>
      </w:r>
      <w:bookmarkEnd w:id="157"/>
      <w:bookmarkEnd w:id="158"/>
      <w:r w:rsidR="3358922D" w:rsidRPr="002C2BD9">
        <w:rPr>
          <w:lang w:val="vi-VN"/>
        </w:rPr>
        <w:t>Users</w:t>
      </w:r>
      <w:bookmarkEnd w:id="159"/>
    </w:p>
    <w:p w14:paraId="2AC2AD26" w14:textId="36C91044" w:rsidR="3358922D" w:rsidRDefault="3358922D" w:rsidP="36374A02">
      <w:pPr>
        <w:spacing w:after="0"/>
        <w:ind w:firstLine="720"/>
        <w:rPr>
          <w:lang w:val="vi-VN"/>
        </w:rPr>
      </w:pPr>
      <w:r w:rsidRPr="36374A02">
        <w:rPr>
          <w:lang w:val="vi-VN"/>
        </w:rPr>
        <w:t>- Data Users ở một máy khác sẽ tiến hành đăng nhập vào hệ thống và cũng sẽ thông qua Bcrypt để xác thực mật khẩu. Tiếp đến, Data User sẽ được kiểm tra quyền truy cập của mình vào loại dữ liệu mà Data User mong muốn thông qua ABAC, nếu đủ điều kiện thì có thể tiếp tục truy cập vào để lấy dữ liệu từ Cloud.</w:t>
      </w:r>
    </w:p>
    <w:p w14:paraId="55F2B135" w14:textId="67E36967" w:rsidR="3358922D" w:rsidRDefault="3358922D" w:rsidP="36374A02">
      <w:pPr>
        <w:spacing w:after="0"/>
        <w:ind w:firstLine="720"/>
        <w:rPr>
          <w:lang w:val="vi-VN"/>
        </w:rPr>
      </w:pPr>
      <w:r w:rsidRPr="36374A02">
        <w:rPr>
          <w:lang w:val="vi-VN"/>
        </w:rPr>
        <w:t xml:space="preserve">- Sau đó, Data Users sẽ thực hiện các thao kiểm tra đã có Secret Key (SK) chưa. Nếu chưa sẽ gửi yêu cầu đến CA (thông qua kết nối TLS/SSL) để lấy Public Key (PK) và Secret Key (SK) để tiến hành tải bản mã của khóa AES-GCM từ Cloud về máy và giải mã chúng. Dựa vào thuộc tính của họ, CA sẽ tạo ra Secret Key và trả về cho Data User. Sau đó, dựa vào thuộc tính của họ, Data User sẽ được phép lấy số cột dữ liệu tương ứng với chính sách mà Data Owner đã thiết lập trước đó. </w:t>
      </w:r>
    </w:p>
    <w:p w14:paraId="7A1B5BE3" w14:textId="3615408E" w:rsidR="36374A02" w:rsidRPr="00634121" w:rsidRDefault="3358922D" w:rsidP="00B12842">
      <w:pPr>
        <w:spacing w:after="0"/>
        <w:ind w:firstLine="720"/>
        <w:rPr>
          <w:lang w:val="vi-VN"/>
        </w:rPr>
      </w:pPr>
      <w:r w:rsidRPr="36374A02">
        <w:rPr>
          <w:lang w:val="vi-VN"/>
        </w:rPr>
        <w:t>- Sau khi giải bản mã và có được khóa AES-GCM, Data User sẽ tiếp tục thực hiện lấy bản mã của dữ liệu từ Cloud về máy và giải mã số cột tương ứng với số lượng khóa AES có được.</w:t>
      </w:r>
    </w:p>
    <w:p w14:paraId="6D3EB0F1" w14:textId="77777777" w:rsidR="00B12842" w:rsidRPr="00634121" w:rsidRDefault="00B12842" w:rsidP="00B12842">
      <w:pPr>
        <w:spacing w:after="0"/>
        <w:rPr>
          <w:lang w:val="vi-VN"/>
        </w:rPr>
      </w:pPr>
    </w:p>
    <w:p w14:paraId="1FC8258F" w14:textId="4C8D47E6" w:rsidR="00B12842" w:rsidRPr="00634121" w:rsidRDefault="00B12842" w:rsidP="00B12842">
      <w:pPr>
        <w:spacing w:after="0"/>
        <w:rPr>
          <w:lang w:val="vi-VN"/>
        </w:rPr>
      </w:pPr>
      <w:r w:rsidRPr="00634121">
        <w:rPr>
          <w:lang w:val="vi-VN"/>
        </w:rPr>
        <w:br w:type="page"/>
      </w:r>
    </w:p>
    <w:p w14:paraId="381F9442" w14:textId="340E042E" w:rsidR="007154DA" w:rsidRPr="00F75FAF" w:rsidRDefault="007154DA" w:rsidP="2DDE0106">
      <w:pPr>
        <w:pStyle w:val="Heading3"/>
        <w:keepNext w:val="0"/>
        <w:keepLines w:val="0"/>
        <w:spacing w:before="0" w:after="0"/>
        <w:rPr>
          <w:lang w:val="vi-VN"/>
        </w:rPr>
      </w:pPr>
      <w:bookmarkStart w:id="160" w:name="_Toc169731670"/>
      <w:r w:rsidRPr="00F75FAF">
        <w:rPr>
          <w:lang w:val="vi-VN"/>
        </w:rPr>
        <w:lastRenderedPageBreak/>
        <w:t>4.1.</w:t>
      </w:r>
      <w:r w:rsidR="00684BB3" w:rsidRPr="00F75FAF">
        <w:rPr>
          <w:lang w:val="vi-VN"/>
        </w:rPr>
        <w:t>3</w:t>
      </w:r>
      <w:r w:rsidRPr="00F75FAF">
        <w:rPr>
          <w:lang w:val="vi-VN"/>
        </w:rPr>
        <w:t xml:space="preserve">. </w:t>
      </w:r>
      <w:r w:rsidR="3FFB1E21" w:rsidRPr="73CCB75B">
        <w:rPr>
          <w:lang w:val="vi-VN"/>
        </w:rPr>
        <w:t xml:space="preserve">CA (Center </w:t>
      </w:r>
      <w:r w:rsidR="3FFB1E21" w:rsidRPr="65877912">
        <w:rPr>
          <w:lang w:val="vi-VN"/>
        </w:rPr>
        <w:t>of Authority):</w:t>
      </w:r>
      <w:bookmarkEnd w:id="160"/>
    </w:p>
    <w:p w14:paraId="7514A373" w14:textId="0CDF24C3" w:rsidR="3FFB1E21" w:rsidRPr="002C2BD9" w:rsidRDefault="3FFB1E21" w:rsidP="73CCB75B">
      <w:pPr>
        <w:ind w:firstLine="720"/>
        <w:rPr>
          <w:lang w:val="vi-VN"/>
        </w:rPr>
      </w:pPr>
      <w:r w:rsidRPr="002C2BD9">
        <w:rPr>
          <w:lang w:val="vi-VN"/>
        </w:rPr>
        <w:t>Được triển khai trên 1 máy riêng (Server) và luôn bật để chịu trách nhiệm cung cấp các khóa cho các bên khác. TA cung cấp public key cho Data Owners để mã hóa dữ liệu và tạo secret key cho Data Users để giải mã dữ liệu trong hệ thống.</w:t>
      </w:r>
    </w:p>
    <w:p w14:paraId="19CA0836" w14:textId="0CF26592" w:rsidR="4B67173A" w:rsidRDefault="39FF1CCA" w:rsidP="2DDE0106">
      <w:pPr>
        <w:pStyle w:val="Heading2"/>
        <w:keepNext w:val="0"/>
        <w:keepLines w:val="0"/>
        <w:spacing w:before="0" w:after="0"/>
      </w:pPr>
      <w:bookmarkStart w:id="161" w:name="_Toc169702092"/>
      <w:bookmarkStart w:id="162" w:name="_Toc53434675"/>
      <w:bookmarkStart w:id="163" w:name="_Toc169731671"/>
      <w:r>
        <w:t>4.2. Vấn đề bảo mật và giải pháp của mô hình:</w:t>
      </w:r>
      <w:bookmarkEnd w:id="161"/>
      <w:bookmarkEnd w:id="162"/>
      <w:bookmarkEnd w:id="163"/>
    </w:p>
    <w:p w14:paraId="6D54CD83" w14:textId="60DE1B5D" w:rsidR="00C90E26" w:rsidRPr="00F75FAF" w:rsidRDefault="3A2143A1" w:rsidP="00C90E26">
      <w:pPr>
        <w:spacing w:after="0"/>
        <w:ind w:firstLine="720"/>
        <w:rPr>
          <w:lang w:val="vi-VN"/>
        </w:rPr>
      </w:pPr>
      <w:r w:rsidRPr="6BD3EBB0">
        <w:rPr>
          <w:lang w:val="vi-VN"/>
        </w:rPr>
        <w:t>Thông qua đây, chúng em nhận thấy rằng mỗi thao tác thực hiện từ việc đăng nhập, lấy, gửi các khóa cần thiết cho quá trình mã hóa, giải mã hay lấy, đưa dữ liệu với Cloud đều rất quan trọng trong việc bảo mật và đảm bảo tính toàn vẹn dữ liệu. Chính vì thế, việc xây dựng các kênh truyền an toàn thông qua TLS/SSL</w:t>
      </w:r>
      <w:r w:rsidR="00E74145" w:rsidRPr="00011430">
        <w:rPr>
          <w:lang w:val="vi-VN"/>
        </w:rPr>
        <w:t xml:space="preserve"> trong mạng nội bộ</w:t>
      </w:r>
      <w:r w:rsidRPr="6BD3EBB0">
        <w:rPr>
          <w:lang w:val="vi-VN"/>
        </w:rPr>
        <w:t xml:space="preserve"> sẽ giúp chúng em hạn chế được vấn đề trên.</w:t>
      </w:r>
    </w:p>
    <w:p w14:paraId="67E7F7B0" w14:textId="296A2084" w:rsidR="39FF1CCA" w:rsidRDefault="39FF1CCA" w:rsidP="00FB4ACB">
      <w:pPr>
        <w:pStyle w:val="Heading2"/>
      </w:pPr>
      <w:bookmarkStart w:id="164" w:name="_Toc169702093"/>
      <w:bookmarkStart w:id="165" w:name="_Toc1229474218"/>
      <w:bookmarkStart w:id="166" w:name="_Toc169731672"/>
      <w:r>
        <w:t>4.</w:t>
      </w:r>
      <w:r w:rsidR="6E31267A">
        <w:t>3</w:t>
      </w:r>
      <w:r>
        <w:t>. Kiểm thử và kết quả kiểm thử:</w:t>
      </w:r>
      <w:bookmarkEnd w:id="164"/>
      <w:bookmarkEnd w:id="165"/>
      <w:bookmarkEnd w:id="166"/>
    </w:p>
    <w:p w14:paraId="36F45E78" w14:textId="62230671" w:rsidR="7775E911" w:rsidRPr="00B12842" w:rsidRDefault="1B5882E3" w:rsidP="78E5CDB2">
      <w:pPr>
        <w:pStyle w:val="Heading3"/>
      </w:pPr>
      <w:bookmarkStart w:id="167" w:name="_Toc169702094"/>
      <w:bookmarkStart w:id="168" w:name="_Toc789948274"/>
      <w:bookmarkStart w:id="169" w:name="_Toc169731673"/>
      <w:r w:rsidRPr="78E5CDB2">
        <w:rPr>
          <w:lang w:val="vi-VN"/>
        </w:rPr>
        <w:t>4.3.1.</w:t>
      </w:r>
      <w:r w:rsidR="62BDEEC5" w:rsidRPr="3ADA6F77">
        <w:rPr>
          <w:lang w:val="vi-VN"/>
        </w:rPr>
        <w:t xml:space="preserve"> Data</w:t>
      </w:r>
      <w:r w:rsidRPr="78E5CDB2">
        <w:rPr>
          <w:lang w:val="vi-VN"/>
        </w:rPr>
        <w:t xml:space="preserve"> </w:t>
      </w:r>
      <w:r w:rsidR="73D9A4F3" w:rsidRPr="78E5CDB2">
        <w:rPr>
          <w:lang w:val="vi-VN"/>
        </w:rPr>
        <w:t>Owners</w:t>
      </w:r>
      <w:bookmarkEnd w:id="167"/>
      <w:bookmarkEnd w:id="168"/>
      <w:bookmarkEnd w:id="169"/>
    </w:p>
    <w:p w14:paraId="546EE5D5" w14:textId="43D4F80B" w:rsidR="51B84F87" w:rsidRPr="00B12842" w:rsidRDefault="51B84F87" w:rsidP="00B62297">
      <w:pPr>
        <w:pStyle w:val="Heading4"/>
        <w:rPr>
          <w:lang w:val="en-US"/>
        </w:rPr>
      </w:pPr>
      <w:bookmarkStart w:id="170" w:name="_Toc169702095"/>
      <w:r w:rsidRPr="00C46A5F">
        <w:rPr>
          <w:rStyle w:val="Heading4Char"/>
          <w:b/>
          <w:i/>
        </w:rPr>
        <w:t>4.3.1.</w:t>
      </w:r>
      <w:r w:rsidR="006D4252" w:rsidRPr="395A81D6">
        <w:rPr>
          <w:rStyle w:val="Heading4Char"/>
          <w:b/>
          <w:i/>
        </w:rPr>
        <w:t>1</w:t>
      </w:r>
      <w:r w:rsidRPr="00C46A5F">
        <w:rPr>
          <w:rStyle w:val="Heading4Char"/>
          <w:b/>
          <w:i/>
        </w:rPr>
        <w:t>. Mã hóa</w:t>
      </w:r>
      <w:bookmarkEnd w:id="170"/>
    </w:p>
    <w:p w14:paraId="1910020C" w14:textId="77777777" w:rsidR="00DA2A21" w:rsidRDefault="52449C6A" w:rsidP="00DA2A21">
      <w:pPr>
        <w:keepNext/>
      </w:pPr>
      <w:r>
        <w:rPr>
          <w:noProof/>
        </w:rPr>
        <w:drawing>
          <wp:inline distT="0" distB="0" distL="0" distR="0" wp14:anchorId="65628B7D" wp14:editId="424D01BC">
            <wp:extent cx="5762626" cy="4276725"/>
            <wp:effectExtent l="0" t="0" r="0" b="0"/>
            <wp:docPr id="1809214690" name="Picture 180921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2626" cy="4276725"/>
                    </a:xfrm>
                    <a:prstGeom prst="rect">
                      <a:avLst/>
                    </a:prstGeom>
                  </pic:spPr>
                </pic:pic>
              </a:graphicData>
            </a:graphic>
          </wp:inline>
        </w:drawing>
      </w:r>
    </w:p>
    <w:p w14:paraId="5AE66316" w14:textId="4985D35B" w:rsidR="52449C6A" w:rsidRDefault="00373EF5" w:rsidP="00DA2A21">
      <w:pPr>
        <w:pStyle w:val="Caption"/>
        <w:jc w:val="center"/>
      </w:pPr>
      <w:bookmarkStart w:id="171" w:name="_Toc169728748"/>
      <w:bookmarkStart w:id="172" w:name="_Toc169730241"/>
      <w:bookmarkStart w:id="173" w:name="_Toc169732177"/>
      <w:proofErr w:type="spellStart"/>
      <w:r>
        <w:t>Hình</w:t>
      </w:r>
      <w:proofErr w:type="spellEnd"/>
      <w:r w:rsidR="00DA2A21">
        <w:t xml:space="preserve"> </w:t>
      </w:r>
      <w:r w:rsidR="00DA2A21">
        <w:fldChar w:fldCharType="begin"/>
      </w:r>
      <w:r w:rsidR="00DA2A21">
        <w:instrText xml:space="preserve"> SEQ Figure \* ARABIC </w:instrText>
      </w:r>
      <w:r w:rsidR="00DA2A21">
        <w:fldChar w:fldCharType="separate"/>
      </w:r>
      <w:r w:rsidR="009D43F6">
        <w:rPr>
          <w:noProof/>
        </w:rPr>
        <w:t>12</w:t>
      </w:r>
      <w:r w:rsidR="00DA2A21">
        <w:fldChar w:fldCharType="end"/>
      </w:r>
      <w:r w:rsidR="00DA2A21">
        <w:rPr>
          <w:lang w:val="vi-VN"/>
        </w:rPr>
        <w:t>: Triển khai mã hóa dữ liệu</w:t>
      </w:r>
      <w:bookmarkEnd w:id="171"/>
      <w:bookmarkEnd w:id="172"/>
      <w:bookmarkEnd w:id="173"/>
    </w:p>
    <w:p w14:paraId="50C01231" w14:textId="2DD83EF9" w:rsidR="6D11E6F2" w:rsidRDefault="720B5144" w:rsidP="1704D106">
      <w:pPr>
        <w:ind w:firstLine="720"/>
      </w:pPr>
      <w:r>
        <w:t xml:space="preserve">- Owners </w:t>
      </w:r>
      <w:proofErr w:type="spellStart"/>
      <w:r>
        <w:t>sẽ</w:t>
      </w:r>
      <w:proofErr w:type="spellEnd"/>
      <w:r>
        <w:t xml:space="preserve"> </w:t>
      </w:r>
      <w:proofErr w:type="spellStart"/>
      <w:r>
        <w:t>chọn</w:t>
      </w:r>
      <w:proofErr w:type="spellEnd"/>
      <w:r>
        <w:t xml:space="preserve"> Database </w:t>
      </w:r>
      <w:proofErr w:type="spellStart"/>
      <w:r>
        <w:t>để</w:t>
      </w:r>
      <w:proofErr w:type="spellEnd"/>
      <w:r>
        <w:t xml:space="preserve"> </w:t>
      </w:r>
      <w:proofErr w:type="spellStart"/>
      <w:r>
        <w:t>mã</w:t>
      </w:r>
      <w:proofErr w:type="spellEnd"/>
      <w:r>
        <w:t xml:space="preserve"> </w:t>
      </w:r>
      <w:proofErr w:type="spellStart"/>
      <w:r>
        <w:t>hóa</w:t>
      </w:r>
      <w:proofErr w:type="spellEnd"/>
      <w:r>
        <w:t xml:space="preserve"> </w:t>
      </w:r>
      <w:proofErr w:type="spellStart"/>
      <w:r>
        <w:t>bằng</w:t>
      </w:r>
      <w:proofErr w:type="spellEnd"/>
      <w:r>
        <w:t xml:space="preserve"> AES-GCM.</w:t>
      </w:r>
    </w:p>
    <w:p w14:paraId="06890DD4" w14:textId="1B4F01C7" w:rsidR="720B5144" w:rsidRDefault="720B5144" w:rsidP="1704D106">
      <w:pPr>
        <w:ind w:firstLine="720"/>
      </w:pPr>
      <w:r>
        <w:lastRenderedPageBreak/>
        <w:t>-</w:t>
      </w:r>
      <w:r w:rsidR="2AAC877C">
        <w:t xml:space="preserve"> Ở </w:t>
      </w:r>
      <w:proofErr w:type="spellStart"/>
      <w:r w:rsidR="2AAC877C">
        <w:t>đây</w:t>
      </w:r>
      <w:proofErr w:type="spellEnd"/>
      <w:r w:rsidR="2AAC877C">
        <w:t xml:space="preserve">, </w:t>
      </w:r>
      <w:proofErr w:type="spellStart"/>
      <w:r w:rsidR="2AAC877C">
        <w:t>nhóm</w:t>
      </w:r>
      <w:proofErr w:type="spellEnd"/>
      <w:r w:rsidR="2AAC877C">
        <w:t xml:space="preserve"> </w:t>
      </w:r>
      <w:proofErr w:type="spellStart"/>
      <w:r w:rsidR="2AAC877C">
        <w:t>chúng</w:t>
      </w:r>
      <w:proofErr w:type="spellEnd"/>
      <w:r w:rsidR="2AAC877C">
        <w:t xml:space="preserve"> </w:t>
      </w:r>
      <w:proofErr w:type="spellStart"/>
      <w:r w:rsidR="2AAC877C">
        <w:t>em</w:t>
      </w:r>
      <w:proofErr w:type="spellEnd"/>
      <w:r w:rsidR="2AAC877C">
        <w:t xml:space="preserve"> </w:t>
      </w:r>
      <w:proofErr w:type="spellStart"/>
      <w:r w:rsidR="2AAC877C">
        <w:t>sẽ</w:t>
      </w:r>
      <w:proofErr w:type="spellEnd"/>
      <w:r w:rsidR="2AAC877C">
        <w:t xml:space="preserve"> </w:t>
      </w:r>
      <w:proofErr w:type="spellStart"/>
      <w:r w:rsidR="2AAC877C">
        <w:t>mã</w:t>
      </w:r>
      <w:proofErr w:type="spellEnd"/>
      <w:r w:rsidR="2AAC877C">
        <w:t xml:space="preserve"> </w:t>
      </w:r>
      <w:proofErr w:type="spellStart"/>
      <w:r w:rsidR="2AAC877C">
        <w:t>hóa</w:t>
      </w:r>
      <w:proofErr w:type="spellEnd"/>
      <w:r w:rsidR="2AAC877C">
        <w:t xml:space="preserve"> 3 </w:t>
      </w:r>
      <w:proofErr w:type="spellStart"/>
      <w:r w:rsidR="2AAC877C">
        <w:t>cột</w:t>
      </w:r>
      <w:proofErr w:type="spellEnd"/>
      <w:r w:rsidR="2AAC877C">
        <w:t xml:space="preserve"> </w:t>
      </w:r>
      <w:proofErr w:type="spellStart"/>
      <w:r w:rsidR="2AAC877C">
        <w:t>là</w:t>
      </w:r>
      <w:proofErr w:type="spellEnd"/>
      <w:r w:rsidR="2AAC877C">
        <w:t xml:space="preserve"> </w:t>
      </w:r>
      <w:r w:rsidR="57C89D1D">
        <w:t>“</w:t>
      </w:r>
      <w:proofErr w:type="spellStart"/>
      <w:r w:rsidR="2AAC877C">
        <w:t>cccd</w:t>
      </w:r>
      <w:proofErr w:type="spellEnd"/>
      <w:r w:rsidR="61B76295">
        <w:t>”</w:t>
      </w:r>
      <w:r w:rsidR="2AAC877C">
        <w:t xml:space="preserve">, </w:t>
      </w:r>
      <w:r w:rsidR="171A9B09">
        <w:t>“</w:t>
      </w:r>
      <w:ins w:id="174" w:author="Microsoft Word" w:date="2024-06-19T15:14:00Z" w16du:dateUtc="2024-06-19T08:14:00Z">
        <w:r w:rsidR="2AAC877C">
          <w:t xml:space="preserve">, </w:t>
        </w:r>
      </w:ins>
      <w:proofErr w:type="spellStart"/>
      <w:r w:rsidR="2AAC877C">
        <w:t>phone_number</w:t>
      </w:r>
      <w:proofErr w:type="spellEnd"/>
      <w:r w:rsidR="172F5268">
        <w:t>”</w:t>
      </w:r>
      <w:r w:rsidR="2AAC877C">
        <w:t xml:space="preserve"> </w:t>
      </w:r>
      <w:proofErr w:type="spellStart"/>
      <w:r w:rsidR="2AAC877C">
        <w:t>và</w:t>
      </w:r>
      <w:proofErr w:type="spellEnd"/>
      <w:r w:rsidR="2AAC877C">
        <w:t xml:space="preserve"> </w:t>
      </w:r>
      <w:r w:rsidR="4803BF1C">
        <w:t>“</w:t>
      </w:r>
      <w:proofErr w:type="spellStart"/>
      <w:r w:rsidR="2AAC877C">
        <w:t>medical_record_URL</w:t>
      </w:r>
      <w:proofErr w:type="spellEnd"/>
      <w:r w:rsidR="72B63E82">
        <w:t>"</w:t>
      </w:r>
      <w:r w:rsidR="2AAC877C">
        <w:t>.</w:t>
      </w:r>
    </w:p>
    <w:p w14:paraId="7A834B29" w14:textId="3BDD849A" w:rsidR="2AAC877C" w:rsidRDefault="2AAC877C" w:rsidP="00DA2A21">
      <w:pPr>
        <w:keepNext/>
      </w:pPr>
      <w:r>
        <w:rPr>
          <w:noProof/>
        </w:rPr>
        <w:drawing>
          <wp:inline distT="0" distB="0" distL="0" distR="0" wp14:anchorId="3BEF3AEC" wp14:editId="411E12EA">
            <wp:extent cx="5762626" cy="2981325"/>
            <wp:effectExtent l="19050" t="19050" r="28575" b="9525"/>
            <wp:docPr id="1967565726" name="Picture 196756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626" cy="2981325"/>
                    </a:xfrm>
                    <a:prstGeom prst="rect">
                      <a:avLst/>
                    </a:prstGeom>
                    <a:ln>
                      <a:solidFill>
                        <a:schemeClr val="tx1"/>
                      </a:solidFill>
                    </a:ln>
                  </pic:spPr>
                </pic:pic>
              </a:graphicData>
            </a:graphic>
          </wp:inline>
        </w:drawing>
      </w:r>
    </w:p>
    <w:p w14:paraId="14AC059D" w14:textId="1395DB26" w:rsidR="00DA2A21" w:rsidRDefault="00373EF5" w:rsidP="00DA2A21">
      <w:pPr>
        <w:pStyle w:val="Caption"/>
        <w:jc w:val="center"/>
        <w:rPr>
          <w:lang w:val="vi-VN"/>
        </w:rPr>
      </w:pPr>
      <w:bookmarkStart w:id="175" w:name="_Toc169728749"/>
      <w:bookmarkStart w:id="176" w:name="_Toc169730242"/>
      <w:bookmarkStart w:id="177" w:name="_Toc169732178"/>
      <w:proofErr w:type="spellStart"/>
      <w:r>
        <w:t>Hình</w:t>
      </w:r>
      <w:proofErr w:type="spellEnd"/>
      <w:r w:rsidR="00DA2A21">
        <w:t xml:space="preserve"> </w:t>
      </w:r>
      <w:r w:rsidR="00DA2A21">
        <w:fldChar w:fldCharType="begin"/>
      </w:r>
      <w:r w:rsidR="00DA2A21">
        <w:instrText xml:space="preserve"> SEQ Figure \* ARABIC </w:instrText>
      </w:r>
      <w:r w:rsidR="00DA2A21">
        <w:fldChar w:fldCharType="separate"/>
      </w:r>
      <w:r w:rsidR="009D43F6">
        <w:rPr>
          <w:noProof/>
        </w:rPr>
        <w:t>13</w:t>
      </w:r>
      <w:r w:rsidR="00DA2A21">
        <w:fldChar w:fldCharType="end"/>
      </w:r>
      <w:r w:rsidR="00DA2A21">
        <w:rPr>
          <w:lang w:val="vi-VN"/>
        </w:rPr>
        <w:t>: Dữ liệu sau khi được mã hóa</w:t>
      </w:r>
      <w:bookmarkEnd w:id="175"/>
      <w:bookmarkEnd w:id="176"/>
      <w:bookmarkEnd w:id="177"/>
    </w:p>
    <w:p w14:paraId="4F66F124" w14:textId="77777777" w:rsidR="00DA2A21" w:rsidRDefault="0D516E35" w:rsidP="00DA2A21">
      <w:pPr>
        <w:keepNext/>
      </w:pPr>
      <w:r>
        <w:rPr>
          <w:noProof/>
        </w:rPr>
        <w:drawing>
          <wp:inline distT="0" distB="0" distL="0" distR="0" wp14:anchorId="7C776D6F" wp14:editId="462C6240">
            <wp:extent cx="5762625" cy="4276724"/>
            <wp:effectExtent l="0" t="0" r="0" b="0"/>
            <wp:docPr id="2069487246" name="Picture 206948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2625" cy="4276724"/>
                    </a:xfrm>
                    <a:prstGeom prst="rect">
                      <a:avLst/>
                    </a:prstGeom>
                  </pic:spPr>
                </pic:pic>
              </a:graphicData>
            </a:graphic>
          </wp:inline>
        </w:drawing>
      </w:r>
    </w:p>
    <w:p w14:paraId="7DB5D604" w14:textId="632374AC" w:rsidR="0D516E35" w:rsidRDefault="00373EF5" w:rsidP="00DA2A21">
      <w:pPr>
        <w:pStyle w:val="Caption"/>
        <w:jc w:val="center"/>
      </w:pPr>
      <w:bookmarkStart w:id="178" w:name="_Toc169728750"/>
      <w:bookmarkStart w:id="179" w:name="_Toc169730243"/>
      <w:bookmarkStart w:id="180" w:name="_Toc169732179"/>
      <w:proofErr w:type="spellStart"/>
      <w:r>
        <w:t>Hình</w:t>
      </w:r>
      <w:proofErr w:type="spellEnd"/>
      <w:r w:rsidR="00DA2A21">
        <w:t xml:space="preserve"> </w:t>
      </w:r>
      <w:r w:rsidR="00DA2A21">
        <w:fldChar w:fldCharType="begin"/>
      </w:r>
      <w:r w:rsidR="00DA2A21">
        <w:instrText xml:space="preserve"> SEQ Figure \* ARABIC </w:instrText>
      </w:r>
      <w:r w:rsidR="00DA2A21">
        <w:fldChar w:fldCharType="separate"/>
      </w:r>
      <w:r w:rsidR="009D43F6">
        <w:rPr>
          <w:noProof/>
        </w:rPr>
        <w:t>14</w:t>
      </w:r>
      <w:r w:rsidR="00DA2A21">
        <w:fldChar w:fldCharType="end"/>
      </w:r>
      <w:r w:rsidR="00DA2A21">
        <w:rPr>
          <w:lang w:val="vi-VN"/>
        </w:rPr>
        <w:t>: Mã hóa Keys AES bằng CP-ABE</w:t>
      </w:r>
      <w:bookmarkEnd w:id="178"/>
      <w:bookmarkEnd w:id="179"/>
      <w:bookmarkEnd w:id="180"/>
    </w:p>
    <w:p w14:paraId="268323B5" w14:textId="30B8E0ED" w:rsidR="7CE13BFF" w:rsidRDefault="7CE13BFF" w:rsidP="00937417">
      <w:pPr>
        <w:ind w:firstLine="720"/>
      </w:pPr>
      <w:r>
        <w:lastRenderedPageBreak/>
        <w:t xml:space="preserve">- Sau </w:t>
      </w:r>
      <w:proofErr w:type="spellStart"/>
      <w:r>
        <w:t>đó</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mã</w:t>
      </w:r>
      <w:proofErr w:type="spellEnd"/>
      <w:r>
        <w:t xml:space="preserve"> </w:t>
      </w:r>
      <w:proofErr w:type="spellStart"/>
      <w:r>
        <w:t>hóa</w:t>
      </w:r>
      <w:proofErr w:type="spellEnd"/>
      <w:r>
        <w:t xml:space="preserve"> </w:t>
      </w:r>
      <w:proofErr w:type="spellStart"/>
      <w:r>
        <w:t>các</w:t>
      </w:r>
      <w:proofErr w:type="spellEnd"/>
      <w:r>
        <w:t xml:space="preserve"> </w:t>
      </w:r>
      <w:proofErr w:type="spellStart"/>
      <w:r>
        <w:t>khóa</w:t>
      </w:r>
      <w:proofErr w:type="spellEnd"/>
      <w:r>
        <w:t xml:space="preserve"> AES-GCM </w:t>
      </w:r>
      <w:proofErr w:type="spellStart"/>
      <w:r>
        <w:t>bằng</w:t>
      </w:r>
      <w:proofErr w:type="spellEnd"/>
      <w:r>
        <w:t xml:space="preserve"> CP-ABE </w:t>
      </w:r>
      <w:proofErr w:type="spellStart"/>
      <w:r>
        <w:t>với</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sẵn</w:t>
      </w:r>
      <w:proofErr w:type="spellEnd"/>
      <w:r>
        <w:t xml:space="preserve"> </w:t>
      </w:r>
      <w:proofErr w:type="spellStart"/>
      <w:r>
        <w:t>cho</w:t>
      </w:r>
      <w:proofErr w:type="spellEnd"/>
      <w:r>
        <w:t xml:space="preserve"> </w:t>
      </w:r>
      <w:proofErr w:type="spellStart"/>
      <w:r>
        <w:t>từng</w:t>
      </w:r>
      <w:proofErr w:type="spellEnd"/>
      <w:r>
        <w:t xml:space="preserve"> </w:t>
      </w:r>
      <w:proofErr w:type="spellStart"/>
      <w:r>
        <w:t>khóa</w:t>
      </w:r>
      <w:proofErr w:type="spellEnd"/>
      <w:r>
        <w:t>.</w:t>
      </w:r>
    </w:p>
    <w:p w14:paraId="09743C9A" w14:textId="77777777" w:rsidR="00DA2A21" w:rsidRDefault="5B271D99" w:rsidP="00DA2A21">
      <w:pPr>
        <w:keepNext/>
      </w:pPr>
      <w:r>
        <w:rPr>
          <w:noProof/>
        </w:rPr>
        <w:drawing>
          <wp:inline distT="0" distB="0" distL="0" distR="0" wp14:anchorId="33951AA6" wp14:editId="3DEEACEB">
            <wp:extent cx="5762626" cy="495300"/>
            <wp:effectExtent l="19050" t="19050" r="28575" b="19050"/>
            <wp:docPr id="1755032316" name="Picture 175503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6" cy="495300"/>
                    </a:xfrm>
                    <a:prstGeom prst="rect">
                      <a:avLst/>
                    </a:prstGeom>
                    <a:ln>
                      <a:solidFill>
                        <a:schemeClr val="tx1"/>
                      </a:solidFill>
                    </a:ln>
                  </pic:spPr>
                </pic:pic>
              </a:graphicData>
            </a:graphic>
          </wp:inline>
        </w:drawing>
      </w:r>
    </w:p>
    <w:p w14:paraId="4B45A6C1" w14:textId="4E3E028C" w:rsidR="00DA2A21" w:rsidRDefault="00373EF5" w:rsidP="00DA2A21">
      <w:pPr>
        <w:pStyle w:val="Caption"/>
        <w:jc w:val="center"/>
      </w:pPr>
      <w:bookmarkStart w:id="181" w:name="_Toc169728751"/>
      <w:bookmarkStart w:id="182" w:name="_Toc169730244"/>
      <w:bookmarkStart w:id="183" w:name="_Toc169732180"/>
      <w:proofErr w:type="spellStart"/>
      <w:r>
        <w:t>Hình</w:t>
      </w:r>
      <w:proofErr w:type="spellEnd"/>
      <w:r w:rsidR="00DA2A21">
        <w:t xml:space="preserve"> </w:t>
      </w:r>
      <w:r w:rsidR="00DA2A21">
        <w:fldChar w:fldCharType="begin"/>
      </w:r>
      <w:r w:rsidR="00DA2A21">
        <w:instrText xml:space="preserve"> SEQ Figure \* ARABIC </w:instrText>
      </w:r>
      <w:r w:rsidR="00DA2A21">
        <w:fldChar w:fldCharType="separate"/>
      </w:r>
      <w:r w:rsidR="009D43F6">
        <w:rPr>
          <w:noProof/>
        </w:rPr>
        <w:t>15</w:t>
      </w:r>
      <w:r w:rsidR="00DA2A21">
        <w:fldChar w:fldCharType="end"/>
      </w:r>
      <w:r w:rsidR="00DA2A21">
        <w:rPr>
          <w:lang w:val="vi-VN"/>
        </w:rPr>
        <w:t>: Các Keys AES sau khi được mã hóa</w:t>
      </w:r>
      <w:bookmarkEnd w:id="181"/>
      <w:bookmarkEnd w:id="182"/>
      <w:bookmarkEnd w:id="183"/>
    </w:p>
    <w:p w14:paraId="4D050F65" w14:textId="04D56444" w:rsidR="5B271D99" w:rsidRDefault="5B271D99" w:rsidP="78E5CDB2">
      <w:r>
        <w:tab/>
        <w:t xml:space="preserve">- Các </w:t>
      </w:r>
      <w:proofErr w:type="spellStart"/>
      <w:r>
        <w:t>khóa</w:t>
      </w:r>
      <w:proofErr w:type="spellEnd"/>
      <w:r>
        <w:t xml:space="preserve"> AES-GCM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bằng</w:t>
      </w:r>
      <w:proofErr w:type="spellEnd"/>
      <w:r>
        <w:t xml:space="preserve"> CP-ABE.</w:t>
      </w:r>
    </w:p>
    <w:p w14:paraId="3BCD9049" w14:textId="410400BE" w:rsidR="28A840C1" w:rsidRPr="00B12842" w:rsidRDefault="28A840C1" w:rsidP="00B62297">
      <w:pPr>
        <w:pStyle w:val="Heading4"/>
        <w:rPr>
          <w:lang w:val="en-US"/>
        </w:rPr>
      </w:pPr>
      <w:r>
        <w:t>4.3.1.</w:t>
      </w:r>
      <w:r w:rsidR="006D4252">
        <w:t>2</w:t>
      </w:r>
      <w:r>
        <w:t>. Đưa dữ liệu lên Cloud</w:t>
      </w:r>
    </w:p>
    <w:p w14:paraId="771074C6" w14:textId="77777777" w:rsidR="00DA2A21" w:rsidRDefault="52EAF8C5" w:rsidP="00DA2A21">
      <w:pPr>
        <w:keepNext/>
      </w:pPr>
      <w:r>
        <w:rPr>
          <w:noProof/>
        </w:rPr>
        <w:drawing>
          <wp:inline distT="0" distB="0" distL="0" distR="0" wp14:anchorId="78C2BB91" wp14:editId="633C4F1F">
            <wp:extent cx="5762626" cy="3409950"/>
            <wp:effectExtent l="19050" t="19050" r="28575" b="19050"/>
            <wp:docPr id="10226125" name="Picture 1022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626" cy="3409950"/>
                    </a:xfrm>
                    <a:prstGeom prst="rect">
                      <a:avLst/>
                    </a:prstGeom>
                    <a:ln>
                      <a:solidFill>
                        <a:schemeClr val="tx1"/>
                      </a:solidFill>
                    </a:ln>
                  </pic:spPr>
                </pic:pic>
              </a:graphicData>
            </a:graphic>
          </wp:inline>
        </w:drawing>
      </w:r>
    </w:p>
    <w:p w14:paraId="4D5CB861" w14:textId="77CF6BBF" w:rsidR="00DA2A21" w:rsidRPr="00937417" w:rsidRDefault="00373EF5" w:rsidP="00DA2A21">
      <w:pPr>
        <w:pStyle w:val="Caption"/>
        <w:jc w:val="center"/>
      </w:pPr>
      <w:bookmarkStart w:id="184" w:name="_Toc169728752"/>
      <w:bookmarkStart w:id="185" w:name="_Toc169730245"/>
      <w:bookmarkStart w:id="186" w:name="_Toc169732181"/>
      <w:proofErr w:type="spellStart"/>
      <w:r>
        <w:t>Hình</w:t>
      </w:r>
      <w:proofErr w:type="spellEnd"/>
      <w:r w:rsidR="00DA2A21">
        <w:t xml:space="preserve"> </w:t>
      </w:r>
      <w:r w:rsidR="00DA2A21">
        <w:fldChar w:fldCharType="begin"/>
      </w:r>
      <w:r w:rsidR="00DA2A21">
        <w:instrText xml:space="preserve"> SEQ Figure \* ARABIC </w:instrText>
      </w:r>
      <w:r w:rsidR="00DA2A21">
        <w:fldChar w:fldCharType="separate"/>
      </w:r>
      <w:r w:rsidR="009D43F6">
        <w:rPr>
          <w:noProof/>
        </w:rPr>
        <w:t>16</w:t>
      </w:r>
      <w:r w:rsidR="00DA2A21">
        <w:fldChar w:fldCharType="end"/>
      </w:r>
      <w:r w:rsidR="00DA2A21">
        <w:rPr>
          <w:lang w:val="vi-VN"/>
        </w:rPr>
        <w:t>: Đưa dữ liệu đã mã hóa lên Cloud</w:t>
      </w:r>
      <w:bookmarkEnd w:id="184"/>
      <w:r w:rsidR="00937417">
        <w:t>.</w:t>
      </w:r>
      <w:bookmarkEnd w:id="185"/>
      <w:bookmarkEnd w:id="186"/>
    </w:p>
    <w:p w14:paraId="0BECDFBC" w14:textId="1710B585" w:rsidR="3B0AB6E4" w:rsidRDefault="3B0AB6E4" w:rsidP="78E5CDB2">
      <w:r>
        <w:tab/>
      </w:r>
      <w:r w:rsidR="28006D0C">
        <w:t xml:space="preserve">- </w:t>
      </w:r>
      <w:proofErr w:type="spellStart"/>
      <w:r w:rsidR="28006D0C">
        <w:t>Bản</w:t>
      </w:r>
      <w:proofErr w:type="spellEnd"/>
      <w:r w:rsidR="28006D0C">
        <w:t xml:space="preserve"> </w:t>
      </w:r>
      <w:proofErr w:type="spellStart"/>
      <w:r w:rsidR="28006D0C">
        <w:t>mã</w:t>
      </w:r>
      <w:proofErr w:type="spellEnd"/>
      <w:r w:rsidR="28006D0C">
        <w:t xml:space="preserve"> </w:t>
      </w:r>
      <w:proofErr w:type="spellStart"/>
      <w:r w:rsidR="28006D0C">
        <w:t>của</w:t>
      </w:r>
      <w:proofErr w:type="spellEnd"/>
      <w:r w:rsidR="28006D0C">
        <w:t xml:space="preserve"> </w:t>
      </w:r>
      <w:proofErr w:type="spellStart"/>
      <w:r w:rsidR="28006D0C">
        <w:t>dữ</w:t>
      </w:r>
      <w:proofErr w:type="spellEnd"/>
      <w:r w:rsidR="28006D0C">
        <w:t xml:space="preserve"> </w:t>
      </w:r>
      <w:proofErr w:type="spellStart"/>
      <w:r w:rsidR="28006D0C">
        <w:t>liệu</w:t>
      </w:r>
      <w:proofErr w:type="spellEnd"/>
      <w:r w:rsidR="28006D0C">
        <w:t xml:space="preserve"> </w:t>
      </w:r>
      <w:proofErr w:type="spellStart"/>
      <w:r w:rsidR="28006D0C">
        <w:t>được</w:t>
      </w:r>
      <w:proofErr w:type="spellEnd"/>
      <w:r w:rsidR="28006D0C">
        <w:t xml:space="preserve"> </w:t>
      </w:r>
      <w:proofErr w:type="spellStart"/>
      <w:r w:rsidR="28006D0C">
        <w:t>đưa</w:t>
      </w:r>
      <w:proofErr w:type="spellEnd"/>
      <w:r w:rsidR="28006D0C">
        <w:t xml:space="preserve"> </w:t>
      </w:r>
      <w:proofErr w:type="spellStart"/>
      <w:r w:rsidR="28006D0C">
        <w:t>lên</w:t>
      </w:r>
      <w:proofErr w:type="spellEnd"/>
      <w:r w:rsidR="28006D0C">
        <w:t xml:space="preserve"> Cloud.</w:t>
      </w:r>
    </w:p>
    <w:p w14:paraId="13217F49" w14:textId="77777777" w:rsidR="00DA2A21" w:rsidRDefault="00ECF6AA" w:rsidP="00DA2A21">
      <w:pPr>
        <w:keepNext/>
      </w:pPr>
      <w:r>
        <w:rPr>
          <w:noProof/>
        </w:rPr>
        <w:lastRenderedPageBreak/>
        <w:drawing>
          <wp:inline distT="0" distB="0" distL="0" distR="0" wp14:anchorId="0110739B" wp14:editId="76064198">
            <wp:extent cx="5762626" cy="3409950"/>
            <wp:effectExtent l="19050" t="19050" r="28575" b="19050"/>
            <wp:docPr id="326556251" name="Picture 32655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2626" cy="3409950"/>
                    </a:xfrm>
                    <a:prstGeom prst="rect">
                      <a:avLst/>
                    </a:prstGeom>
                    <a:ln>
                      <a:solidFill>
                        <a:schemeClr val="tx1"/>
                      </a:solidFill>
                    </a:ln>
                  </pic:spPr>
                </pic:pic>
              </a:graphicData>
            </a:graphic>
          </wp:inline>
        </w:drawing>
      </w:r>
    </w:p>
    <w:p w14:paraId="071CDC5B" w14:textId="03F5B2E1" w:rsidR="00DA2A21" w:rsidRPr="00B62297" w:rsidRDefault="00373EF5" w:rsidP="00DA2A21">
      <w:pPr>
        <w:pStyle w:val="Caption"/>
        <w:jc w:val="center"/>
      </w:pPr>
      <w:bookmarkStart w:id="187" w:name="_Toc169728753"/>
      <w:bookmarkStart w:id="188" w:name="_Toc169730246"/>
      <w:bookmarkStart w:id="189" w:name="_Toc169732182"/>
      <w:proofErr w:type="spellStart"/>
      <w:r>
        <w:t>Hình</w:t>
      </w:r>
      <w:proofErr w:type="spellEnd"/>
      <w:r w:rsidR="00DA2A21">
        <w:t xml:space="preserve"> </w:t>
      </w:r>
      <w:r w:rsidR="00DA2A21">
        <w:fldChar w:fldCharType="begin"/>
      </w:r>
      <w:r w:rsidR="00DA2A21">
        <w:instrText xml:space="preserve"> SEQ Figure \* ARABIC </w:instrText>
      </w:r>
      <w:r w:rsidR="00DA2A21">
        <w:fldChar w:fldCharType="separate"/>
      </w:r>
      <w:r w:rsidR="009D43F6">
        <w:rPr>
          <w:noProof/>
        </w:rPr>
        <w:t>17</w:t>
      </w:r>
      <w:r w:rsidR="00DA2A21">
        <w:fldChar w:fldCharType="end"/>
      </w:r>
      <w:r w:rsidR="00DA2A21">
        <w:rPr>
          <w:lang w:val="vi-VN"/>
        </w:rPr>
        <w:t>: Đưa các Keys AES đã mã hóa lên Cloud</w:t>
      </w:r>
      <w:bookmarkEnd w:id="187"/>
      <w:r w:rsidR="00B62297">
        <w:t>.</w:t>
      </w:r>
      <w:bookmarkEnd w:id="188"/>
      <w:bookmarkEnd w:id="189"/>
    </w:p>
    <w:p w14:paraId="1CDFB9CD" w14:textId="6872B1F2" w:rsidR="00ECF6AA" w:rsidRDefault="00ECF6AA" w:rsidP="78E5CDB2">
      <w:r>
        <w:tab/>
        <w:t xml:space="preserve">- </w:t>
      </w:r>
      <w:proofErr w:type="spellStart"/>
      <w:r>
        <w:t>Bản</w:t>
      </w:r>
      <w:proofErr w:type="spellEnd"/>
      <w:r>
        <w:t xml:space="preserve"> </w:t>
      </w:r>
      <w:proofErr w:type="spellStart"/>
      <w:r>
        <w:t>mã</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khóa</w:t>
      </w:r>
      <w:proofErr w:type="spellEnd"/>
      <w:r>
        <w:t xml:space="preserve"> AES-GCM </w:t>
      </w:r>
      <w:proofErr w:type="spellStart"/>
      <w:r>
        <w:t>được</w:t>
      </w:r>
      <w:proofErr w:type="spellEnd"/>
      <w:r>
        <w:t xml:space="preserve"> </w:t>
      </w:r>
      <w:proofErr w:type="spellStart"/>
      <w:r>
        <w:t>đưa</w:t>
      </w:r>
      <w:proofErr w:type="spellEnd"/>
      <w:r>
        <w:t xml:space="preserve"> </w:t>
      </w:r>
      <w:proofErr w:type="spellStart"/>
      <w:r>
        <w:t>lên</w:t>
      </w:r>
      <w:proofErr w:type="spellEnd"/>
      <w:r>
        <w:t xml:space="preserve"> Cloud.</w:t>
      </w:r>
    </w:p>
    <w:p w14:paraId="458EA73D" w14:textId="05091145" w:rsidR="450A853D" w:rsidRDefault="450A853D" w:rsidP="78E5CDB2">
      <w:pPr>
        <w:pStyle w:val="Heading3"/>
      </w:pPr>
      <w:bookmarkStart w:id="190" w:name="_Toc169702096"/>
      <w:bookmarkStart w:id="191" w:name="_Toc937259273"/>
      <w:bookmarkStart w:id="192" w:name="_Toc169731674"/>
      <w:r>
        <w:t xml:space="preserve">4.3.2. </w:t>
      </w:r>
      <w:r w:rsidR="5156C13C">
        <w:t xml:space="preserve">Data </w:t>
      </w:r>
      <w:r>
        <w:t>Users</w:t>
      </w:r>
      <w:bookmarkEnd w:id="190"/>
      <w:bookmarkEnd w:id="191"/>
      <w:bookmarkEnd w:id="192"/>
    </w:p>
    <w:p w14:paraId="4ECA8E2B" w14:textId="47E841BB" w:rsidR="683FDA59" w:rsidRPr="00305F29" w:rsidRDefault="683FDA59" w:rsidP="00B62297">
      <w:pPr>
        <w:pStyle w:val="Heading4"/>
        <w:rPr>
          <w:lang w:val="en-US"/>
        </w:rPr>
      </w:pPr>
      <w:r>
        <w:t>4.3.2.</w:t>
      </w:r>
      <w:r w:rsidR="00E27A82">
        <w:t>1</w:t>
      </w:r>
      <w:r>
        <w:t>. Giải mã khóa AES-GCM</w:t>
      </w:r>
      <w:r w:rsidR="75B991DB">
        <w:t xml:space="preserve"> thông qua CP-ABE</w:t>
      </w:r>
    </w:p>
    <w:p w14:paraId="5646D659" w14:textId="77777777" w:rsidR="00DA2A21" w:rsidRDefault="11219C5D" w:rsidP="00DA2A21">
      <w:pPr>
        <w:keepNext/>
      </w:pPr>
      <w:r>
        <w:rPr>
          <w:noProof/>
        </w:rPr>
        <w:drawing>
          <wp:inline distT="0" distB="0" distL="0" distR="0" wp14:anchorId="0A640DA5" wp14:editId="0A151E6A">
            <wp:extent cx="5762626" cy="2838450"/>
            <wp:effectExtent l="0" t="0" r="0" b="0"/>
            <wp:docPr id="983548855" name="Picture 98354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2626" cy="2838450"/>
                    </a:xfrm>
                    <a:prstGeom prst="rect">
                      <a:avLst/>
                    </a:prstGeom>
                  </pic:spPr>
                </pic:pic>
              </a:graphicData>
            </a:graphic>
          </wp:inline>
        </w:drawing>
      </w:r>
    </w:p>
    <w:p w14:paraId="7699F270" w14:textId="4137062C" w:rsidR="00DA2A21" w:rsidRPr="00011430" w:rsidRDefault="00373EF5" w:rsidP="00DA2A21">
      <w:pPr>
        <w:pStyle w:val="Caption"/>
        <w:jc w:val="center"/>
        <w:rPr>
          <w:lang w:val="vi-VN"/>
        </w:rPr>
      </w:pPr>
      <w:bookmarkStart w:id="193" w:name="_Toc169728754"/>
      <w:bookmarkStart w:id="194" w:name="_Toc169730247"/>
      <w:bookmarkStart w:id="195" w:name="_Toc169732183"/>
      <w:proofErr w:type="spellStart"/>
      <w:r>
        <w:t>Hình</w:t>
      </w:r>
      <w:proofErr w:type="spellEnd"/>
      <w:r w:rsidR="00DA2A21">
        <w:t xml:space="preserve"> </w:t>
      </w:r>
      <w:r w:rsidR="00DA2A21">
        <w:fldChar w:fldCharType="begin"/>
      </w:r>
      <w:r w:rsidR="00DA2A21">
        <w:instrText xml:space="preserve"> SEQ Figure \* ARABIC </w:instrText>
      </w:r>
      <w:r w:rsidR="00DA2A21">
        <w:fldChar w:fldCharType="separate"/>
      </w:r>
      <w:r w:rsidR="009D43F6">
        <w:rPr>
          <w:noProof/>
        </w:rPr>
        <w:t>18</w:t>
      </w:r>
      <w:r w:rsidR="00DA2A21">
        <w:fldChar w:fldCharType="end"/>
      </w:r>
      <w:r w:rsidR="00DA2A21">
        <w:rPr>
          <w:lang w:val="vi-VN"/>
        </w:rPr>
        <w:t xml:space="preserve">: </w:t>
      </w:r>
      <w:r w:rsidR="00011430">
        <w:rPr>
          <w:lang w:val="vi-VN"/>
        </w:rPr>
        <w:t>Yêu cầu</w:t>
      </w:r>
      <w:r w:rsidR="00DA2A21">
        <w:rPr>
          <w:lang w:val="vi-VN"/>
        </w:rPr>
        <w:t xml:space="preserve"> Keys </w:t>
      </w:r>
      <w:r w:rsidR="00011430">
        <w:rPr>
          <w:lang w:val="vi-VN"/>
        </w:rPr>
        <w:t>theo thuộc tính</w:t>
      </w:r>
      <w:bookmarkEnd w:id="193"/>
      <w:bookmarkEnd w:id="194"/>
      <w:bookmarkEnd w:id="195"/>
    </w:p>
    <w:p w14:paraId="58A84B62" w14:textId="1EEF1D61" w:rsidR="11219C5D" w:rsidRDefault="11219C5D" w:rsidP="78E5CDB2">
      <w:r>
        <w:tab/>
        <w:t xml:space="preserve">- Sau </w:t>
      </w:r>
      <w:proofErr w:type="spellStart"/>
      <w:r>
        <w:t>khi</w:t>
      </w:r>
      <w:proofErr w:type="spellEnd"/>
      <w:r>
        <w:t xml:space="preserve"> User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Public Key (PK) </w:t>
      </w:r>
      <w:proofErr w:type="spellStart"/>
      <w:r>
        <w:t>và</w:t>
      </w:r>
      <w:proofErr w:type="spellEnd"/>
      <w:r>
        <w:t xml:space="preserve"> Secret Key (SK) </w:t>
      </w:r>
      <w:proofErr w:type="spellStart"/>
      <w:r>
        <w:t>thì</w:t>
      </w:r>
      <w:proofErr w:type="spellEnd"/>
      <w:r>
        <w:t xml:space="preserve"> </w:t>
      </w:r>
      <w:proofErr w:type="spellStart"/>
      <w:r>
        <w:t>sẽ</w:t>
      </w:r>
      <w:proofErr w:type="spellEnd"/>
      <w:r>
        <w:t xml:space="preserve"> </w:t>
      </w:r>
      <w:proofErr w:type="spellStart"/>
      <w:r>
        <w:t>gửi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Server </w:t>
      </w:r>
      <w:proofErr w:type="spellStart"/>
      <w:r>
        <w:t>để</w:t>
      </w:r>
      <w:proofErr w:type="spellEnd"/>
      <w:r>
        <w:t xml:space="preserve"> </w:t>
      </w:r>
      <w:proofErr w:type="spellStart"/>
      <w:r>
        <w:t>trả</w:t>
      </w:r>
      <w:proofErr w:type="spellEnd"/>
      <w:r>
        <w:t xml:space="preserve"> </w:t>
      </w:r>
      <w:proofErr w:type="spellStart"/>
      <w:r>
        <w:t>về</w:t>
      </w:r>
      <w:proofErr w:type="spellEnd"/>
      <w:r>
        <w:t xml:space="preserve"> </w:t>
      </w:r>
      <w:proofErr w:type="spellStart"/>
      <w:r w:rsidR="69334D15">
        <w:t>các</w:t>
      </w:r>
      <w:proofErr w:type="spellEnd"/>
      <w:r w:rsidR="69334D15">
        <w:t xml:space="preserve"> keys </w:t>
      </w:r>
      <w:proofErr w:type="spellStart"/>
      <w:r w:rsidR="69334D15">
        <w:t>theo</w:t>
      </w:r>
      <w:proofErr w:type="spellEnd"/>
      <w:r w:rsidR="69334D15">
        <w:t xml:space="preserve"> </w:t>
      </w:r>
      <w:proofErr w:type="spellStart"/>
      <w:r w:rsidR="69334D15">
        <w:t>thuộc</w:t>
      </w:r>
      <w:proofErr w:type="spellEnd"/>
      <w:r w:rsidR="69334D15">
        <w:t xml:space="preserve"> </w:t>
      </w:r>
      <w:proofErr w:type="spellStart"/>
      <w:r w:rsidR="69334D15">
        <w:t>tính</w:t>
      </w:r>
      <w:proofErr w:type="spellEnd"/>
      <w:r w:rsidR="69334D15">
        <w:t xml:space="preserve"> </w:t>
      </w:r>
      <w:proofErr w:type="spellStart"/>
      <w:r w:rsidR="69334D15">
        <w:t>của</w:t>
      </w:r>
      <w:proofErr w:type="spellEnd"/>
      <w:r w:rsidR="69334D15">
        <w:t xml:space="preserve"> </w:t>
      </w:r>
      <w:proofErr w:type="spellStart"/>
      <w:r w:rsidR="69334D15">
        <w:t>mình</w:t>
      </w:r>
      <w:proofErr w:type="spellEnd"/>
      <w:r w:rsidR="69334D15">
        <w:t>.</w:t>
      </w:r>
    </w:p>
    <w:p w14:paraId="53E4A07A" w14:textId="0AA83BD8" w:rsidR="69334D15" w:rsidRDefault="69334D15" w:rsidP="7C901A74">
      <w:pPr>
        <w:ind w:firstLine="720"/>
      </w:pPr>
      <w:r>
        <w:lastRenderedPageBreak/>
        <w:t xml:space="preserve">- </w:t>
      </w:r>
      <w:proofErr w:type="spellStart"/>
      <w:r>
        <w:t>Tiếp</w:t>
      </w:r>
      <w:proofErr w:type="spellEnd"/>
      <w:r>
        <w:t xml:space="preserve"> </w:t>
      </w:r>
      <w:proofErr w:type="spellStart"/>
      <w:r>
        <w:t>tục</w:t>
      </w:r>
      <w:proofErr w:type="spellEnd"/>
      <w:r>
        <w:t xml:space="preserve"> </w:t>
      </w:r>
      <w:proofErr w:type="spellStart"/>
      <w:r>
        <w:t>lấy</w:t>
      </w:r>
      <w:proofErr w:type="spellEnd"/>
      <w:r>
        <w:t xml:space="preserve"> </w:t>
      </w:r>
      <w:proofErr w:type="spellStart"/>
      <w:r>
        <w:t>các</w:t>
      </w:r>
      <w:proofErr w:type="spellEnd"/>
      <w:r>
        <w:t xml:space="preserve"> </w:t>
      </w:r>
      <w:proofErr w:type="spellStart"/>
      <w:r>
        <w:t>khóa</w:t>
      </w:r>
      <w:proofErr w:type="spellEnd"/>
      <w:r>
        <w:t xml:space="preserve"> AES-GCM </w:t>
      </w:r>
      <w:proofErr w:type="spellStart"/>
      <w:r>
        <w:t>từ</w:t>
      </w:r>
      <w:proofErr w:type="spellEnd"/>
      <w:r>
        <w:t xml:space="preserve"> Cloud </w:t>
      </w:r>
      <w:proofErr w:type="spellStart"/>
      <w:r>
        <w:t>về</w:t>
      </w:r>
      <w:proofErr w:type="spellEnd"/>
      <w:r>
        <w:t xml:space="preserve"> </w:t>
      </w:r>
      <w:proofErr w:type="spellStart"/>
      <w:r>
        <w:t>máy</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mã</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đủ</w:t>
      </w:r>
      <w:proofErr w:type="spellEnd"/>
      <w:r>
        <w:t xml:space="preserve"> key </w:t>
      </w:r>
      <w:proofErr w:type="spellStart"/>
      <w:r>
        <w:t>cần</w:t>
      </w:r>
      <w:proofErr w:type="spellEnd"/>
      <w:r>
        <w:t xml:space="preserve"> </w:t>
      </w:r>
      <w:proofErr w:type="spellStart"/>
      <w:r>
        <w:t>thiết</w:t>
      </w:r>
      <w:proofErr w:type="spellEnd"/>
      <w:r>
        <w:t>.</w:t>
      </w:r>
    </w:p>
    <w:p w14:paraId="45191B22" w14:textId="77777777" w:rsidR="00011430" w:rsidRDefault="19291F70" w:rsidP="00011430">
      <w:pPr>
        <w:keepNext/>
      </w:pPr>
      <w:r>
        <w:rPr>
          <w:noProof/>
        </w:rPr>
        <w:drawing>
          <wp:inline distT="0" distB="0" distL="0" distR="0" wp14:anchorId="4C236973" wp14:editId="061D7523">
            <wp:extent cx="5762626" cy="819150"/>
            <wp:effectExtent l="0" t="0" r="0" b="0"/>
            <wp:docPr id="526701789" name="Picture 52670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2626" cy="819150"/>
                    </a:xfrm>
                    <a:prstGeom prst="rect">
                      <a:avLst/>
                    </a:prstGeom>
                  </pic:spPr>
                </pic:pic>
              </a:graphicData>
            </a:graphic>
          </wp:inline>
        </w:drawing>
      </w:r>
    </w:p>
    <w:p w14:paraId="6F32CC34" w14:textId="181E73AA" w:rsidR="00011430" w:rsidRDefault="00373EF5" w:rsidP="00011430">
      <w:pPr>
        <w:pStyle w:val="Caption"/>
        <w:jc w:val="center"/>
      </w:pPr>
      <w:bookmarkStart w:id="196" w:name="_Toc169728755"/>
      <w:bookmarkStart w:id="197" w:name="_Toc169730248"/>
      <w:bookmarkStart w:id="198" w:name="_Toc169732184"/>
      <w:proofErr w:type="spellStart"/>
      <w:r>
        <w:t>Hình</w:t>
      </w:r>
      <w:proofErr w:type="spellEnd"/>
      <w:r w:rsidR="00011430">
        <w:t xml:space="preserve"> </w:t>
      </w:r>
      <w:r w:rsidR="00011430">
        <w:fldChar w:fldCharType="begin"/>
      </w:r>
      <w:r w:rsidR="00011430">
        <w:instrText xml:space="preserve"> SEQ Figure \* ARABIC </w:instrText>
      </w:r>
      <w:r w:rsidR="00011430">
        <w:fldChar w:fldCharType="separate"/>
      </w:r>
      <w:r w:rsidR="009D43F6">
        <w:rPr>
          <w:noProof/>
        </w:rPr>
        <w:t>19</w:t>
      </w:r>
      <w:r w:rsidR="00011430">
        <w:fldChar w:fldCharType="end"/>
      </w:r>
      <w:r w:rsidR="00011430">
        <w:rPr>
          <w:lang w:val="vi-VN"/>
        </w:rPr>
        <w:t>: Thực hiện giải mã các Keys nhận được</w:t>
      </w:r>
      <w:bookmarkEnd w:id="196"/>
      <w:bookmarkEnd w:id="197"/>
      <w:bookmarkEnd w:id="198"/>
    </w:p>
    <w:p w14:paraId="25B37955" w14:textId="2FF42AC2" w:rsidR="19291F70" w:rsidRDefault="19291F70" w:rsidP="78E5CDB2">
      <w:r>
        <w:tab/>
        <w:t xml:space="preserve">- </w:t>
      </w:r>
      <w:proofErr w:type="spellStart"/>
      <w:r>
        <w:t>Đối</w:t>
      </w:r>
      <w:proofErr w:type="spellEnd"/>
      <w:r>
        <w:t xml:space="preserve"> </w:t>
      </w:r>
      <w:proofErr w:type="spellStart"/>
      <w:r>
        <w:t>với</w:t>
      </w:r>
      <w:proofErr w:type="spellEnd"/>
      <w:r>
        <w:t xml:space="preserve"> User </w:t>
      </w:r>
      <w:proofErr w:type="spellStart"/>
      <w:r>
        <w:t>này</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là</w:t>
      </w:r>
      <w:proofErr w:type="spellEnd"/>
      <w:r>
        <w:t xml:space="preserve"> </w:t>
      </w:r>
      <w:r w:rsidR="001812DB">
        <w:rPr>
          <w:lang w:val="vi-VN"/>
        </w:rPr>
        <w:t>“</w:t>
      </w:r>
      <w:r>
        <w:t xml:space="preserve">NURSE”, </w:t>
      </w:r>
      <w:proofErr w:type="spellStart"/>
      <w:r>
        <w:t>chỉ</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xem</w:t>
      </w:r>
      <w:proofErr w:type="spellEnd"/>
      <w:r>
        <w:t xml:space="preserve"> </w:t>
      </w:r>
      <w:proofErr w:type="spellStart"/>
      <w:r>
        <w:t>hồ</w:t>
      </w:r>
      <w:proofErr w:type="spellEnd"/>
      <w:r>
        <w:t xml:space="preserve"> </w:t>
      </w:r>
      <w:proofErr w:type="spellStart"/>
      <w:r>
        <w:t>sơ</w:t>
      </w:r>
      <w:proofErr w:type="spellEnd"/>
      <w:r>
        <w:t xml:space="preserve"> </w:t>
      </w:r>
      <w:proofErr w:type="spellStart"/>
      <w:r>
        <w:t>bệnh</w:t>
      </w:r>
      <w:proofErr w:type="spellEnd"/>
      <w:r>
        <w:t xml:space="preserve"> </w:t>
      </w:r>
      <w:proofErr w:type="spellStart"/>
      <w:r>
        <w:t>án</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nên</w:t>
      </w:r>
      <w:proofErr w:type="spellEnd"/>
      <w:r>
        <w:t xml:space="preserve"> </w:t>
      </w:r>
      <w:proofErr w:type="spellStart"/>
      <w:r>
        <w:t>khi</w:t>
      </w:r>
      <w:proofErr w:type="spellEnd"/>
      <w:r>
        <w:t xml:space="preserve"> </w:t>
      </w:r>
      <w:proofErr w:type="spellStart"/>
      <w:r>
        <w:t>giải</w:t>
      </w:r>
      <w:proofErr w:type="spellEnd"/>
      <w:r>
        <w:t xml:space="preserve"> </w:t>
      </w:r>
      <w:proofErr w:type="spellStart"/>
      <w:r>
        <w:t>mã</w:t>
      </w:r>
      <w:proofErr w:type="spellEnd"/>
      <w:r>
        <w:t xml:space="preserve"> </w:t>
      </w:r>
      <w:proofErr w:type="spellStart"/>
      <w:r>
        <w:t>khóa</w:t>
      </w:r>
      <w:proofErr w:type="spellEnd"/>
      <w:r>
        <w:t xml:space="preserve"> AES-GCM </w:t>
      </w:r>
      <w:proofErr w:type="spellStart"/>
      <w:r>
        <w:t>chỉ</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khóa</w:t>
      </w:r>
      <w:proofErr w:type="spellEnd"/>
      <w:r>
        <w:t xml:space="preserve"> </w:t>
      </w:r>
      <w:proofErr w:type="spellStart"/>
      <w:r>
        <w:t>của</w:t>
      </w:r>
      <w:proofErr w:type="spellEnd"/>
      <w:r>
        <w:t xml:space="preserve"> </w:t>
      </w:r>
      <w:proofErr w:type="spellStart"/>
      <w:proofErr w:type="gramStart"/>
      <w:r>
        <w:t>cột</w:t>
      </w:r>
      <w:proofErr w:type="spellEnd"/>
      <w:r>
        <w:t xml:space="preserve"> ”</w:t>
      </w:r>
      <w:proofErr w:type="spellStart"/>
      <w:r>
        <w:t>medical</w:t>
      </w:r>
      <w:proofErr w:type="gramEnd"/>
      <w:r>
        <w:t>_record_</w:t>
      </w:r>
      <w:r w:rsidR="30C3B233">
        <w:t>URL</w:t>
      </w:r>
      <w:proofErr w:type="spellEnd"/>
      <w:r w:rsidR="30C3B233">
        <w:t>”.</w:t>
      </w:r>
    </w:p>
    <w:p w14:paraId="5171DDC9" w14:textId="18A449EA" w:rsidR="26F0DD88" w:rsidRPr="007643B7" w:rsidRDefault="26F0DD88" w:rsidP="00B62297">
      <w:pPr>
        <w:pStyle w:val="Heading4"/>
        <w:rPr>
          <w:lang w:val="en-US"/>
        </w:rPr>
      </w:pPr>
      <w:r>
        <w:t>4.3.2.</w:t>
      </w:r>
      <w:r w:rsidR="00E27A82">
        <w:t>2</w:t>
      </w:r>
      <w:r>
        <w:t>. Giải mã dữ liệu thông qua AES-GCM</w:t>
      </w:r>
    </w:p>
    <w:p w14:paraId="1A905E3D" w14:textId="77777777" w:rsidR="00011430" w:rsidRDefault="3326DE15" w:rsidP="00011430">
      <w:pPr>
        <w:keepNext/>
      </w:pPr>
      <w:r>
        <w:rPr>
          <w:noProof/>
        </w:rPr>
        <w:drawing>
          <wp:inline distT="0" distB="0" distL="0" distR="0" wp14:anchorId="35F43EDC" wp14:editId="7694FB4D">
            <wp:extent cx="5753098" cy="5324474"/>
            <wp:effectExtent l="19050" t="19050" r="19685" b="10160"/>
            <wp:docPr id="536914679" name="Picture 53691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53098" cy="5324474"/>
                    </a:xfrm>
                    <a:prstGeom prst="rect">
                      <a:avLst/>
                    </a:prstGeom>
                    <a:ln>
                      <a:solidFill>
                        <a:schemeClr val="tx1"/>
                      </a:solidFill>
                    </a:ln>
                  </pic:spPr>
                </pic:pic>
              </a:graphicData>
            </a:graphic>
          </wp:inline>
        </w:drawing>
      </w:r>
    </w:p>
    <w:p w14:paraId="2F7C0282" w14:textId="1423809E" w:rsidR="00011430" w:rsidRDefault="00373EF5" w:rsidP="00011430">
      <w:pPr>
        <w:pStyle w:val="Caption"/>
        <w:jc w:val="center"/>
      </w:pPr>
      <w:bookmarkStart w:id="199" w:name="_Toc169728756"/>
      <w:bookmarkStart w:id="200" w:name="_Toc169730249"/>
      <w:bookmarkStart w:id="201" w:name="_Toc169732185"/>
      <w:proofErr w:type="spellStart"/>
      <w:r>
        <w:t>Hình</w:t>
      </w:r>
      <w:proofErr w:type="spellEnd"/>
      <w:r w:rsidR="00011430">
        <w:t xml:space="preserve"> </w:t>
      </w:r>
      <w:r w:rsidR="00011430">
        <w:fldChar w:fldCharType="begin"/>
      </w:r>
      <w:r w:rsidR="00011430">
        <w:instrText xml:space="preserve"> SEQ Figure \* ARABIC </w:instrText>
      </w:r>
      <w:r w:rsidR="00011430">
        <w:fldChar w:fldCharType="separate"/>
      </w:r>
      <w:r w:rsidR="009D43F6">
        <w:rPr>
          <w:noProof/>
        </w:rPr>
        <w:t>20</w:t>
      </w:r>
      <w:r w:rsidR="00011430">
        <w:fldChar w:fldCharType="end"/>
      </w:r>
      <w:r w:rsidR="00011430">
        <w:rPr>
          <w:lang w:val="vi-VN"/>
        </w:rPr>
        <w:t>: Giải mã dữ liệu thông qua AES-GCM-256</w:t>
      </w:r>
      <w:bookmarkEnd w:id="199"/>
      <w:bookmarkEnd w:id="200"/>
      <w:bookmarkEnd w:id="201"/>
    </w:p>
    <w:p w14:paraId="0D674A78" w14:textId="146FA818" w:rsidR="3326DE15" w:rsidRDefault="3326DE15" w:rsidP="78E5CDB2">
      <w:r>
        <w:lastRenderedPageBreak/>
        <w:tab/>
        <w:t xml:space="preserve">- Sau </w:t>
      </w:r>
      <w:proofErr w:type="spellStart"/>
      <w:r>
        <w:t>khi</w:t>
      </w:r>
      <w:proofErr w:type="spellEnd"/>
      <w:r>
        <w:t xml:space="preserve"> </w:t>
      </w:r>
      <w:proofErr w:type="spellStart"/>
      <w:r>
        <w:t>có</w:t>
      </w:r>
      <w:proofErr w:type="spellEnd"/>
      <w:r>
        <w:t xml:space="preserve"> key AES-GCM </w:t>
      </w:r>
      <w:proofErr w:type="spellStart"/>
      <w:r>
        <w:t>của</w:t>
      </w:r>
      <w:proofErr w:type="spellEnd"/>
      <w:r>
        <w:t xml:space="preserve"> </w:t>
      </w:r>
      <w:proofErr w:type="spellStart"/>
      <w:r>
        <w:t>cột</w:t>
      </w:r>
      <w:proofErr w:type="spellEnd"/>
      <w:r>
        <w:t xml:space="preserve"> </w:t>
      </w:r>
      <w:r w:rsidR="00E804CD">
        <w:t>“</w:t>
      </w:r>
      <w:proofErr w:type="spellStart"/>
      <w:r>
        <w:t>medical_record_URL</w:t>
      </w:r>
      <w:proofErr w:type="spellEnd"/>
      <w:r>
        <w:t xml:space="preserve">”, ta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cột</w:t>
      </w:r>
      <w:proofErr w:type="spellEnd"/>
      <w:r>
        <w:t xml:space="preserve"> </w:t>
      </w:r>
      <w:proofErr w:type="spellStart"/>
      <w:r>
        <w:t>này</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w:t>
      </w:r>
    </w:p>
    <w:p w14:paraId="6045D8CF" w14:textId="77777777" w:rsidR="00011430" w:rsidRDefault="64290BC4" w:rsidP="00011430">
      <w:pPr>
        <w:keepNext/>
      </w:pPr>
      <w:r>
        <w:rPr>
          <w:noProof/>
        </w:rPr>
        <w:drawing>
          <wp:inline distT="0" distB="0" distL="0" distR="0" wp14:anchorId="03AA56EB" wp14:editId="03C6597B">
            <wp:extent cx="5762626" cy="3400425"/>
            <wp:effectExtent l="0" t="0" r="0" b="0"/>
            <wp:docPr id="1188316818" name="Picture 118831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3168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2626" cy="3400425"/>
                    </a:xfrm>
                    <a:prstGeom prst="rect">
                      <a:avLst/>
                    </a:prstGeom>
                  </pic:spPr>
                </pic:pic>
              </a:graphicData>
            </a:graphic>
          </wp:inline>
        </w:drawing>
      </w:r>
    </w:p>
    <w:p w14:paraId="729B6981" w14:textId="7C421B8E" w:rsidR="00011430" w:rsidRDefault="00373EF5" w:rsidP="00011430">
      <w:pPr>
        <w:pStyle w:val="Caption"/>
        <w:jc w:val="center"/>
      </w:pPr>
      <w:bookmarkStart w:id="202" w:name="_Toc169728757"/>
      <w:bookmarkStart w:id="203" w:name="_Toc169730250"/>
      <w:bookmarkStart w:id="204" w:name="_Toc169732186"/>
      <w:proofErr w:type="spellStart"/>
      <w:r>
        <w:t>Hình</w:t>
      </w:r>
      <w:proofErr w:type="spellEnd"/>
      <w:r w:rsidR="00011430">
        <w:t xml:space="preserve"> </w:t>
      </w:r>
      <w:r w:rsidR="00011430">
        <w:fldChar w:fldCharType="begin"/>
      </w:r>
      <w:r w:rsidR="00011430">
        <w:instrText xml:space="preserve"> SEQ Figure \* ARABIC </w:instrText>
      </w:r>
      <w:r w:rsidR="00011430">
        <w:fldChar w:fldCharType="separate"/>
      </w:r>
      <w:r w:rsidR="009D43F6">
        <w:rPr>
          <w:noProof/>
        </w:rPr>
        <w:t>21</w:t>
      </w:r>
      <w:r w:rsidR="00011430">
        <w:fldChar w:fldCharType="end"/>
      </w:r>
      <w:r w:rsidR="00011430">
        <w:rPr>
          <w:lang w:val="vi-VN"/>
        </w:rPr>
        <w:t>: Dữ liệu sau khi được giải mã</w:t>
      </w:r>
      <w:bookmarkEnd w:id="202"/>
      <w:bookmarkEnd w:id="203"/>
      <w:bookmarkEnd w:id="204"/>
    </w:p>
    <w:p w14:paraId="16558D1C" w14:textId="32B837EA" w:rsidR="78E5CDB2" w:rsidRDefault="173B2F97" w:rsidP="78E5CDB2">
      <w:r>
        <w:tab/>
      </w:r>
      <w:r w:rsidR="0D38460E">
        <w:t xml:space="preserve">- </w:t>
      </w:r>
      <w:proofErr w:type="spellStart"/>
      <w:r w:rsidR="0D38460E">
        <w:t>Dữ</w:t>
      </w:r>
      <w:proofErr w:type="spellEnd"/>
      <w:r w:rsidR="0D38460E">
        <w:t xml:space="preserve"> </w:t>
      </w:r>
      <w:proofErr w:type="spellStart"/>
      <w:r w:rsidR="0D38460E">
        <w:t>liệu</w:t>
      </w:r>
      <w:proofErr w:type="spellEnd"/>
      <w:r w:rsidR="0D38460E">
        <w:t xml:space="preserve"> </w:t>
      </w:r>
      <w:proofErr w:type="spellStart"/>
      <w:r w:rsidR="0D38460E">
        <w:t>sau</w:t>
      </w:r>
      <w:proofErr w:type="spellEnd"/>
      <w:r w:rsidR="0D38460E">
        <w:t xml:space="preserve"> </w:t>
      </w:r>
      <w:proofErr w:type="spellStart"/>
      <w:r w:rsidR="0D38460E">
        <w:t>khi</w:t>
      </w:r>
      <w:proofErr w:type="spellEnd"/>
      <w:r w:rsidR="0D38460E">
        <w:t xml:space="preserve"> </w:t>
      </w:r>
      <w:proofErr w:type="spellStart"/>
      <w:r w:rsidR="0D38460E">
        <w:t>được</w:t>
      </w:r>
      <w:proofErr w:type="spellEnd"/>
      <w:r w:rsidR="0D38460E">
        <w:t xml:space="preserve"> </w:t>
      </w:r>
      <w:proofErr w:type="spellStart"/>
      <w:r w:rsidR="0D38460E">
        <w:t>giải</w:t>
      </w:r>
      <w:proofErr w:type="spellEnd"/>
      <w:r w:rsidR="0D38460E">
        <w:t xml:space="preserve"> </w:t>
      </w:r>
      <w:proofErr w:type="spellStart"/>
      <w:r w:rsidR="0D38460E">
        <w:t>mã</w:t>
      </w:r>
      <w:proofErr w:type="spellEnd"/>
      <w:r w:rsidR="0D38460E">
        <w:t xml:space="preserve"> </w:t>
      </w:r>
      <w:proofErr w:type="spellStart"/>
      <w:r w:rsidR="0D38460E">
        <w:t>bằng</w:t>
      </w:r>
      <w:proofErr w:type="spellEnd"/>
      <w:r w:rsidR="0D38460E">
        <w:t xml:space="preserve"> </w:t>
      </w:r>
      <w:proofErr w:type="spellStart"/>
      <w:r w:rsidR="0D38460E">
        <w:t>khóa</w:t>
      </w:r>
      <w:proofErr w:type="spellEnd"/>
      <w:r w:rsidR="0D38460E">
        <w:t xml:space="preserve"> AES-GCM </w:t>
      </w:r>
      <w:proofErr w:type="spellStart"/>
      <w:r w:rsidR="0D38460E">
        <w:t>có</w:t>
      </w:r>
      <w:proofErr w:type="spellEnd"/>
      <w:r w:rsidR="0D38460E">
        <w:t xml:space="preserve"> </w:t>
      </w:r>
      <w:proofErr w:type="spellStart"/>
      <w:r w:rsidR="0D38460E">
        <w:t>được</w:t>
      </w:r>
      <w:proofErr w:type="spellEnd"/>
      <w:r w:rsidR="0D38460E">
        <w:t xml:space="preserve">. </w:t>
      </w:r>
    </w:p>
    <w:p w14:paraId="4C64FED3" w14:textId="7D7606A0" w:rsidR="0D38460E" w:rsidRDefault="0D38460E" w:rsidP="3C1F7D31">
      <w:pPr>
        <w:ind w:firstLine="720"/>
      </w:pPr>
      <w:r>
        <w:t xml:space="preserve">- </w:t>
      </w:r>
      <w:proofErr w:type="spellStart"/>
      <w:r>
        <w:t>Cột</w:t>
      </w:r>
      <w:proofErr w:type="spellEnd"/>
      <w:r>
        <w:t xml:space="preserve"> “</w:t>
      </w:r>
      <w:proofErr w:type="spellStart"/>
      <w:r>
        <w:t>medical_record_URL</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còn</w:t>
      </w:r>
      <w:proofErr w:type="spellEnd"/>
      <w:r>
        <w:t xml:space="preserve"> 2 </w:t>
      </w:r>
      <w:proofErr w:type="spellStart"/>
      <w:r>
        <w:t>cột</w:t>
      </w:r>
      <w:proofErr w:type="spellEnd"/>
      <w:r>
        <w:t xml:space="preserve"> “</w:t>
      </w:r>
      <w:proofErr w:type="spellStart"/>
      <w:r>
        <w:t>cccd</w:t>
      </w:r>
      <w:proofErr w:type="spellEnd"/>
      <w:r>
        <w:t xml:space="preserve">” </w:t>
      </w:r>
      <w:proofErr w:type="spellStart"/>
      <w:r>
        <w:t>và</w:t>
      </w:r>
      <w:proofErr w:type="spellEnd"/>
      <w:r>
        <w:t xml:space="preserve"> “</w:t>
      </w:r>
      <w:proofErr w:type="spellStart"/>
      <w:r>
        <w:t>phone_number</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khóa</w:t>
      </w:r>
      <w:proofErr w:type="spellEnd"/>
      <w:r>
        <w:t xml:space="preserve"> AES-</w:t>
      </w:r>
      <w:r w:rsidR="1B9CE926">
        <w:t xml:space="preserve">GCM </w:t>
      </w:r>
      <w:proofErr w:type="spellStart"/>
      <w:r w:rsidR="1B9CE926">
        <w:t>nên</w:t>
      </w:r>
      <w:proofErr w:type="spellEnd"/>
      <w:r w:rsidR="1B9CE926">
        <w:t xml:space="preserve"> </w:t>
      </w:r>
      <w:proofErr w:type="spellStart"/>
      <w:r w:rsidR="1B9CE926">
        <w:t>vẫn</w:t>
      </w:r>
      <w:proofErr w:type="spellEnd"/>
      <w:r w:rsidR="1B9CE926">
        <w:t xml:space="preserve"> </w:t>
      </w:r>
      <w:proofErr w:type="spellStart"/>
      <w:r w:rsidR="1B9CE926">
        <w:t>chỉ</w:t>
      </w:r>
      <w:proofErr w:type="spellEnd"/>
      <w:r w:rsidR="1B9CE926">
        <w:t xml:space="preserve"> </w:t>
      </w:r>
      <w:proofErr w:type="spellStart"/>
      <w:r w:rsidR="1B9CE926">
        <w:t>là</w:t>
      </w:r>
      <w:proofErr w:type="spellEnd"/>
      <w:r w:rsidR="1B9CE926">
        <w:t xml:space="preserve"> </w:t>
      </w:r>
      <w:proofErr w:type="spellStart"/>
      <w:r w:rsidR="1B9CE926">
        <w:t>bản</w:t>
      </w:r>
      <w:proofErr w:type="spellEnd"/>
      <w:r w:rsidR="1B9CE926">
        <w:t xml:space="preserve"> </w:t>
      </w:r>
      <w:proofErr w:type="spellStart"/>
      <w:r w:rsidR="1B9CE926">
        <w:t>mã</w:t>
      </w:r>
      <w:proofErr w:type="spellEnd"/>
      <w:r w:rsidR="1B9CE926">
        <w:t xml:space="preserve"> </w:t>
      </w:r>
      <w:proofErr w:type="spellStart"/>
      <w:r w:rsidR="1B9CE926">
        <w:t>như</w:t>
      </w:r>
      <w:proofErr w:type="spellEnd"/>
      <w:r w:rsidR="1B9CE926">
        <w:t xml:space="preserve"> </w:t>
      </w:r>
      <w:proofErr w:type="spellStart"/>
      <w:r w:rsidR="1B9CE926">
        <w:t>trên</w:t>
      </w:r>
      <w:proofErr w:type="spellEnd"/>
      <w:r w:rsidR="1B9CE926">
        <w:t xml:space="preserve"> Cloud.</w:t>
      </w:r>
    </w:p>
    <w:p w14:paraId="250D3FFA" w14:textId="53173900" w:rsidR="00325ADB" w:rsidRDefault="00325ADB" w:rsidP="3C1F7D31">
      <w:pPr>
        <w:ind w:firstLine="720"/>
      </w:pPr>
      <w:r>
        <w:br w:type="page"/>
      </w:r>
    </w:p>
    <w:p w14:paraId="3CF28480" w14:textId="77777777" w:rsidR="00325ADB" w:rsidRDefault="00325ADB" w:rsidP="3C1F7D31">
      <w:pPr>
        <w:ind w:firstLine="720"/>
      </w:pPr>
    </w:p>
    <w:p w14:paraId="5EB07E89" w14:textId="34AC1A00" w:rsidR="78E5CDB2" w:rsidRDefault="04B69451" w:rsidP="3C1F7D31">
      <w:pPr>
        <w:pStyle w:val="Heading3"/>
      </w:pPr>
      <w:bookmarkStart w:id="205" w:name="_Toc169702097"/>
      <w:bookmarkStart w:id="206" w:name="_Toc638493410"/>
      <w:bookmarkStart w:id="207" w:name="_Toc169731675"/>
      <w:r>
        <w:t>4.3.3. CA (Center of Authority)</w:t>
      </w:r>
      <w:bookmarkEnd w:id="205"/>
      <w:bookmarkEnd w:id="206"/>
      <w:bookmarkEnd w:id="207"/>
    </w:p>
    <w:p w14:paraId="5425A9B8" w14:textId="496E32BD" w:rsidR="04B69451" w:rsidRPr="00305F29" w:rsidRDefault="04B69451" w:rsidP="00B62297">
      <w:pPr>
        <w:pStyle w:val="Heading4"/>
        <w:rPr>
          <w:lang w:val="en-US"/>
        </w:rPr>
      </w:pPr>
      <w:r>
        <w:t>4.3.3.</w:t>
      </w:r>
      <w:r w:rsidR="00E27A82">
        <w:t>1</w:t>
      </w:r>
      <w:r>
        <w:t>. Localhost</w:t>
      </w:r>
    </w:p>
    <w:p w14:paraId="622458DC" w14:textId="70B65A0B" w:rsidR="04B69451" w:rsidRPr="002E2C57" w:rsidRDefault="04B69451" w:rsidP="00E27A82">
      <w:pPr>
        <w:ind w:firstLine="720"/>
        <w:rPr>
          <w:lang w:val="vi-VN"/>
        </w:rPr>
      </w:pPr>
      <w:r w:rsidRPr="002E2C57">
        <w:rPr>
          <w:lang w:val="vi-VN"/>
        </w:rPr>
        <w:t xml:space="preserve">- Trong trường hợp trên, nhóm chúng em thực hiện demo trên một máy, do đó sẽ dùng địa chỉ IP và Port của </w:t>
      </w:r>
      <w:r w:rsidR="06678211" w:rsidRPr="002E2C57">
        <w:rPr>
          <w:lang w:val="vi-VN"/>
        </w:rPr>
        <w:t>Localhost.</w:t>
      </w:r>
    </w:p>
    <w:p w14:paraId="49882951" w14:textId="76A259E2" w:rsidR="06678211" w:rsidRDefault="06678211" w:rsidP="00E27A82">
      <w:pPr>
        <w:ind w:firstLine="720"/>
      </w:pPr>
      <w:r>
        <w:t xml:space="preserve">- Certificate </w:t>
      </w:r>
      <w:proofErr w:type="spellStart"/>
      <w:r>
        <w:t>cho</w:t>
      </w:r>
      <w:proofErr w:type="spellEnd"/>
      <w:r>
        <w:t xml:space="preserve"> Server:</w:t>
      </w:r>
    </w:p>
    <w:p w14:paraId="72154A0F" w14:textId="77777777" w:rsidR="008168E5" w:rsidRDefault="3A4D36E1" w:rsidP="008168E5">
      <w:pPr>
        <w:keepNext/>
      </w:pPr>
      <w:r>
        <w:rPr>
          <w:noProof/>
        </w:rPr>
        <w:drawing>
          <wp:inline distT="0" distB="0" distL="0" distR="0" wp14:anchorId="0B6317EB" wp14:editId="01559E44">
            <wp:extent cx="5429250" cy="3374210"/>
            <wp:effectExtent l="0" t="0" r="0" b="0"/>
            <wp:docPr id="1986896284" name="Picture 198689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6582" cy="3384981"/>
                    </a:xfrm>
                    <a:prstGeom prst="rect">
                      <a:avLst/>
                    </a:prstGeom>
                  </pic:spPr>
                </pic:pic>
              </a:graphicData>
            </a:graphic>
          </wp:inline>
        </w:drawing>
      </w:r>
    </w:p>
    <w:p w14:paraId="6E34B726" w14:textId="17216CC8" w:rsidR="00011430" w:rsidRDefault="00373EF5" w:rsidP="008168E5">
      <w:pPr>
        <w:pStyle w:val="Caption"/>
        <w:jc w:val="center"/>
      </w:pPr>
      <w:bookmarkStart w:id="208" w:name="_Toc169730251"/>
      <w:bookmarkStart w:id="209" w:name="_Toc169732187"/>
      <w:proofErr w:type="spellStart"/>
      <w:r>
        <w:t>Hình</w:t>
      </w:r>
      <w:proofErr w:type="spellEnd"/>
      <w:r w:rsidR="008168E5">
        <w:t xml:space="preserve"> </w:t>
      </w:r>
      <w:r w:rsidR="008168E5">
        <w:fldChar w:fldCharType="begin"/>
      </w:r>
      <w:r w:rsidR="008168E5">
        <w:instrText xml:space="preserve"> SEQ Figure \* ARABIC </w:instrText>
      </w:r>
      <w:r w:rsidR="008168E5">
        <w:fldChar w:fldCharType="separate"/>
      </w:r>
      <w:r w:rsidR="009D43F6">
        <w:rPr>
          <w:noProof/>
        </w:rPr>
        <w:t>22</w:t>
      </w:r>
      <w:r w:rsidR="008168E5">
        <w:fldChar w:fldCharType="end"/>
      </w:r>
      <w:r w:rsidR="008168E5">
        <w:t>:</w:t>
      </w:r>
      <w:r w:rsidR="008168E5" w:rsidRPr="00084C4D">
        <w:t xml:space="preserve"> </w:t>
      </w:r>
      <w:proofErr w:type="spellStart"/>
      <w:r w:rsidR="008168E5" w:rsidRPr="00084C4D">
        <w:t>Chứng</w:t>
      </w:r>
      <w:proofErr w:type="spellEnd"/>
      <w:r w:rsidR="008168E5" w:rsidRPr="00084C4D">
        <w:t xml:space="preserve"> </w:t>
      </w:r>
      <w:proofErr w:type="spellStart"/>
      <w:r w:rsidR="008168E5" w:rsidRPr="00084C4D">
        <w:t>chỉ</w:t>
      </w:r>
      <w:proofErr w:type="spellEnd"/>
      <w:r w:rsidR="008168E5" w:rsidRPr="00084C4D">
        <w:t xml:space="preserve"> </w:t>
      </w:r>
      <w:proofErr w:type="spellStart"/>
      <w:r w:rsidR="008168E5" w:rsidRPr="00084C4D">
        <w:t>cho</w:t>
      </w:r>
      <w:proofErr w:type="spellEnd"/>
      <w:r w:rsidR="008168E5" w:rsidRPr="00084C4D">
        <w:t xml:space="preserve"> Server (Localhost)</w:t>
      </w:r>
      <w:bookmarkEnd w:id="208"/>
      <w:bookmarkEnd w:id="209"/>
    </w:p>
    <w:p w14:paraId="7763249D" w14:textId="7F828502" w:rsidR="00011430" w:rsidRDefault="00011430" w:rsidP="008168E5">
      <w:pPr>
        <w:pStyle w:val="Caption"/>
      </w:pPr>
    </w:p>
    <w:p w14:paraId="2A28E8C5" w14:textId="09070AC4" w:rsidR="00325ADB" w:rsidRDefault="3A4D36E1" w:rsidP="3C1F7D31">
      <w:r>
        <w:tab/>
      </w:r>
    </w:p>
    <w:p w14:paraId="33822525" w14:textId="3B23DD80" w:rsidR="00BB150E" w:rsidRDefault="00BB150E" w:rsidP="3C1F7D31">
      <w:r>
        <w:br w:type="page"/>
      </w:r>
    </w:p>
    <w:p w14:paraId="69F54499" w14:textId="77777777" w:rsidR="00BB150E" w:rsidRDefault="00BB150E" w:rsidP="3C1F7D31"/>
    <w:p w14:paraId="077AC6BE" w14:textId="6C082B9F" w:rsidR="3A4D36E1" w:rsidRPr="006C165D" w:rsidRDefault="3A4D36E1" w:rsidP="00B62297">
      <w:pPr>
        <w:pStyle w:val="Heading4"/>
        <w:rPr>
          <w:rStyle w:val="Heading4Char"/>
          <w:b/>
          <w:i/>
          <w:lang w:val="en-US"/>
        </w:rPr>
      </w:pPr>
      <w:r w:rsidRPr="00B62297">
        <w:rPr>
          <w:rStyle w:val="Heading4Char"/>
          <w:b/>
          <w:bCs/>
          <w:i/>
          <w:iCs/>
        </w:rPr>
        <w:t>4.3.3.</w:t>
      </w:r>
      <w:r w:rsidR="00E27A82" w:rsidRPr="00B62297">
        <w:rPr>
          <w:rStyle w:val="Heading4Char"/>
          <w:b/>
          <w:bCs/>
          <w:i/>
          <w:iCs/>
        </w:rPr>
        <w:t>2</w:t>
      </w:r>
      <w:r w:rsidRPr="00B62297">
        <w:rPr>
          <w:rStyle w:val="Heading4Char"/>
          <w:b/>
          <w:bCs/>
          <w:i/>
          <w:iCs/>
        </w:rPr>
        <w:t xml:space="preserve">. </w:t>
      </w:r>
      <w:r w:rsidR="1F62AC68" w:rsidRPr="00B62297">
        <w:rPr>
          <w:rStyle w:val="Heading4Char"/>
          <w:b/>
          <w:bCs/>
          <w:i/>
          <w:iCs/>
        </w:rPr>
        <w:t>Client – Server</w:t>
      </w:r>
    </w:p>
    <w:p w14:paraId="4B3CFF70" w14:textId="174A2D8E" w:rsidR="00B62297" w:rsidRPr="00B62297" w:rsidRDefault="00B62297" w:rsidP="00B62297">
      <w:pPr>
        <w:spacing w:after="0"/>
      </w:pPr>
      <w:r>
        <w:tab/>
        <w:t xml:space="preserve">- Trong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Client – Server </w:t>
      </w:r>
      <w:proofErr w:type="spellStart"/>
      <w:r>
        <w:t>sẽ</w:t>
      </w:r>
      <w:proofErr w:type="spellEnd"/>
      <w:r>
        <w:t xml:space="preserve"> </w:t>
      </w:r>
      <w:proofErr w:type="spellStart"/>
      <w:r>
        <w:t>là</w:t>
      </w:r>
      <w:proofErr w:type="spellEnd"/>
      <w:r>
        <w:t xml:space="preserve"> </w:t>
      </w:r>
      <w:proofErr w:type="spellStart"/>
      <w:r>
        <w:t>các</w:t>
      </w:r>
      <w:proofErr w:type="spellEnd"/>
      <w:r>
        <w:t xml:space="preserve"> Data Users </w:t>
      </w:r>
      <w:proofErr w:type="spellStart"/>
      <w:r>
        <w:t>và</w:t>
      </w:r>
      <w:proofErr w:type="spellEnd"/>
      <w:r>
        <w:t xml:space="preserve"> CA, </w:t>
      </w:r>
      <w:proofErr w:type="spellStart"/>
      <w:r>
        <w:t>chúng</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trong</w:t>
      </w:r>
      <w:proofErr w:type="spellEnd"/>
      <w:r>
        <w:t xml:space="preserve"> 1 </w:t>
      </w:r>
      <w:proofErr w:type="spellStart"/>
      <w:r>
        <w:t>mạng</w:t>
      </w:r>
      <w:proofErr w:type="spellEnd"/>
      <w:r>
        <w:t xml:space="preserve"> </w:t>
      </w:r>
      <w:proofErr w:type="spellStart"/>
      <w:r>
        <w:t>nội</w:t>
      </w:r>
      <w:proofErr w:type="spellEnd"/>
      <w:r>
        <w:t xml:space="preserve"> </w:t>
      </w:r>
      <w:proofErr w:type="spellStart"/>
      <w:r>
        <w:t>bộ</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viện</w:t>
      </w:r>
      <w:proofErr w:type="spellEnd"/>
      <w:r>
        <w:t>.</w:t>
      </w:r>
    </w:p>
    <w:p w14:paraId="375B645A" w14:textId="147EE249" w:rsidR="585CDEA1" w:rsidRDefault="585CDEA1" w:rsidP="00B62297">
      <w:pPr>
        <w:spacing w:after="0"/>
        <w:ind w:firstLine="720"/>
      </w:pPr>
      <w:r>
        <w:t xml:space="preserve">- Certificate </w:t>
      </w:r>
      <w:proofErr w:type="spellStart"/>
      <w:r>
        <w:t>của</w:t>
      </w:r>
      <w:proofErr w:type="spellEnd"/>
      <w:r>
        <w:t xml:space="preserve"> Server:</w:t>
      </w:r>
    </w:p>
    <w:p w14:paraId="753B7A4E" w14:textId="77777777" w:rsidR="008168E5" w:rsidRDefault="585CDEA1" w:rsidP="008168E5">
      <w:pPr>
        <w:keepNext/>
        <w:spacing w:after="0"/>
      </w:pPr>
      <w:r>
        <w:rPr>
          <w:noProof/>
        </w:rPr>
        <w:drawing>
          <wp:inline distT="0" distB="0" distL="0" distR="0" wp14:anchorId="0DC76A29" wp14:editId="2F59095C">
            <wp:extent cx="5762626" cy="2809875"/>
            <wp:effectExtent l="0" t="0" r="0" b="0"/>
            <wp:docPr id="972098733" name="Picture 97209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2626" cy="2809875"/>
                    </a:xfrm>
                    <a:prstGeom prst="rect">
                      <a:avLst/>
                    </a:prstGeom>
                  </pic:spPr>
                </pic:pic>
              </a:graphicData>
            </a:graphic>
          </wp:inline>
        </w:drawing>
      </w:r>
    </w:p>
    <w:p w14:paraId="0D5AC7EE" w14:textId="171254A5" w:rsidR="585CDEA1" w:rsidRDefault="00373EF5" w:rsidP="008168E5">
      <w:pPr>
        <w:pStyle w:val="Caption"/>
        <w:jc w:val="center"/>
      </w:pPr>
      <w:bookmarkStart w:id="210" w:name="_Toc169730252"/>
      <w:bookmarkStart w:id="211" w:name="_Toc169732188"/>
      <w:proofErr w:type="spellStart"/>
      <w:r>
        <w:t>Hình</w:t>
      </w:r>
      <w:proofErr w:type="spellEnd"/>
      <w:r w:rsidR="008168E5">
        <w:t xml:space="preserve"> </w:t>
      </w:r>
      <w:r w:rsidR="008168E5">
        <w:fldChar w:fldCharType="begin"/>
      </w:r>
      <w:r w:rsidR="008168E5">
        <w:instrText xml:space="preserve"> SEQ Figure \* ARABIC </w:instrText>
      </w:r>
      <w:r w:rsidR="008168E5">
        <w:fldChar w:fldCharType="separate"/>
      </w:r>
      <w:r w:rsidR="009D43F6">
        <w:rPr>
          <w:noProof/>
        </w:rPr>
        <w:t>23</w:t>
      </w:r>
      <w:r w:rsidR="008168E5">
        <w:fldChar w:fldCharType="end"/>
      </w:r>
      <w:r w:rsidR="008168E5">
        <w:t xml:space="preserve">: </w:t>
      </w:r>
      <w:r w:rsidR="008168E5" w:rsidRPr="007B23BB">
        <w:t xml:space="preserve"> </w:t>
      </w:r>
      <w:proofErr w:type="spellStart"/>
      <w:r w:rsidR="008168E5" w:rsidRPr="007B23BB">
        <w:t>Chứng</w:t>
      </w:r>
      <w:proofErr w:type="spellEnd"/>
      <w:r w:rsidR="008168E5" w:rsidRPr="007B23BB">
        <w:t xml:space="preserve"> </w:t>
      </w:r>
      <w:proofErr w:type="spellStart"/>
      <w:r w:rsidR="008168E5" w:rsidRPr="007B23BB">
        <w:t>chỉ</w:t>
      </w:r>
      <w:proofErr w:type="spellEnd"/>
      <w:r w:rsidR="008168E5" w:rsidRPr="007B23BB">
        <w:t xml:space="preserve"> </w:t>
      </w:r>
      <w:proofErr w:type="spellStart"/>
      <w:r w:rsidR="008168E5" w:rsidRPr="007B23BB">
        <w:t>cho</w:t>
      </w:r>
      <w:proofErr w:type="spellEnd"/>
      <w:r w:rsidR="008168E5" w:rsidRPr="007B23BB">
        <w:t xml:space="preserve"> Server</w:t>
      </w:r>
      <w:bookmarkEnd w:id="210"/>
      <w:bookmarkEnd w:id="211"/>
    </w:p>
    <w:p w14:paraId="69444C4A" w14:textId="55891B9B" w:rsidR="006C165D" w:rsidRDefault="006C165D" w:rsidP="00EE7A7D">
      <w:pPr>
        <w:pStyle w:val="Heading4"/>
      </w:pPr>
      <w:r>
        <w:t>4.3.3.3. Gửi và nhận Public Key, Secret Key</w:t>
      </w:r>
    </w:p>
    <w:p w14:paraId="4C92BA61" w14:textId="77777777" w:rsidR="00317789" w:rsidRDefault="006C165D" w:rsidP="00317789">
      <w:pPr>
        <w:keepNext/>
        <w:spacing w:after="0"/>
        <w:jc w:val="left"/>
      </w:pPr>
      <w:r w:rsidRPr="006C165D">
        <w:drawing>
          <wp:inline distT="0" distB="0" distL="0" distR="0" wp14:anchorId="1480D4BF" wp14:editId="2958B1DD">
            <wp:extent cx="5760085" cy="1748790"/>
            <wp:effectExtent l="0" t="0" r="0" b="3810"/>
            <wp:docPr id="1738814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4444" name="Picture 1" descr="A screenshot of a computer&#10;&#10;Description automatically generated"/>
                    <pic:cNvPicPr/>
                  </pic:nvPicPr>
                  <pic:blipFill>
                    <a:blip r:embed="rId38"/>
                    <a:stretch>
                      <a:fillRect/>
                    </a:stretch>
                  </pic:blipFill>
                  <pic:spPr>
                    <a:xfrm>
                      <a:off x="0" y="0"/>
                      <a:ext cx="5760085" cy="1748790"/>
                    </a:xfrm>
                    <a:prstGeom prst="rect">
                      <a:avLst/>
                    </a:prstGeom>
                  </pic:spPr>
                </pic:pic>
              </a:graphicData>
            </a:graphic>
          </wp:inline>
        </w:drawing>
      </w:r>
    </w:p>
    <w:p w14:paraId="566DF940" w14:textId="0BF21DAA" w:rsidR="000E4D30" w:rsidRDefault="00317789" w:rsidP="00317789">
      <w:pPr>
        <w:pStyle w:val="Caption"/>
        <w:jc w:val="center"/>
      </w:pPr>
      <w:bookmarkStart w:id="212" w:name="_Toc169732189"/>
      <w:proofErr w:type="spellStart"/>
      <w:r>
        <w:t>Hình</w:t>
      </w:r>
      <w:proofErr w:type="spellEnd"/>
      <w:r>
        <w:t xml:space="preserve"> </w:t>
      </w:r>
      <w:r>
        <w:fldChar w:fldCharType="begin"/>
      </w:r>
      <w:r>
        <w:instrText xml:space="preserve"> SEQ Figure \* ARABIC </w:instrText>
      </w:r>
      <w:r>
        <w:fldChar w:fldCharType="separate"/>
      </w:r>
      <w:r w:rsidR="009D43F6">
        <w:rPr>
          <w:noProof/>
        </w:rPr>
        <w:t>24</w:t>
      </w:r>
      <w:r>
        <w:fldChar w:fldCharType="end"/>
      </w:r>
      <w:r>
        <w:rPr>
          <w:lang w:val="vi-VN"/>
        </w:rPr>
        <w:t>: Gửi và nhận Public Key, Secret Key</w:t>
      </w:r>
      <w:bookmarkEnd w:id="212"/>
    </w:p>
    <w:p w14:paraId="5846A625" w14:textId="6EDB283F" w:rsidR="006C165D" w:rsidRDefault="006C165D" w:rsidP="000E4D30">
      <w:pPr>
        <w:pStyle w:val="Caption"/>
        <w:jc w:val="left"/>
      </w:pPr>
    </w:p>
    <w:p w14:paraId="4F9C1BC9" w14:textId="0AB2D3FD" w:rsidR="006C165D" w:rsidRDefault="006C165D" w:rsidP="006C165D">
      <w:r>
        <w:br w:type="page"/>
      </w:r>
    </w:p>
    <w:p w14:paraId="486395CC" w14:textId="0F0FBFB0" w:rsidR="006C165D" w:rsidRDefault="006C165D" w:rsidP="006C165D"/>
    <w:p w14:paraId="30030771" w14:textId="039D89F4" w:rsidR="00314E9D" w:rsidRPr="002C2BD9" w:rsidRDefault="00314E9D" w:rsidP="00E83A42">
      <w:pPr>
        <w:pStyle w:val="Heading1"/>
      </w:pPr>
      <w:bookmarkStart w:id="213" w:name="_Toc169731676"/>
      <w:r>
        <w:t>CHƯƠNG 5</w:t>
      </w:r>
      <w:r w:rsidR="001C7908">
        <w:rPr>
          <w:lang w:val="en-US"/>
        </w:rPr>
        <w:t xml:space="preserve">. </w:t>
      </w:r>
      <w:r w:rsidR="00EE5F34">
        <w:t>TỔNG KẾT</w:t>
      </w:r>
      <w:bookmarkEnd w:id="213"/>
    </w:p>
    <w:p w14:paraId="5AF69EC2" w14:textId="382D8C6B" w:rsidR="00EE5F34" w:rsidRDefault="00EE5F34" w:rsidP="00EE5F34">
      <w:pPr>
        <w:pStyle w:val="Heading2"/>
        <w:rPr>
          <w:lang w:val="en-US"/>
        </w:rPr>
      </w:pPr>
      <w:bookmarkStart w:id="214" w:name="_Toc169731677"/>
      <w:r>
        <w:t>5.1. Kết quả đạt được</w:t>
      </w:r>
      <w:bookmarkEnd w:id="214"/>
    </w:p>
    <w:p w14:paraId="7DBFC1DF" w14:textId="5D5A5316" w:rsidR="004470E7" w:rsidRDefault="004470E7" w:rsidP="00E964B0">
      <w:pPr>
        <w:ind w:firstLine="720"/>
      </w:pPr>
      <w:proofErr w:type="spellStart"/>
      <w:r>
        <w:t>Có</w:t>
      </w:r>
      <w:proofErr w:type="spellEnd"/>
      <w:r>
        <w:t xml:space="preserve"> 3 </w:t>
      </w:r>
      <w:proofErr w:type="spellStart"/>
      <w:r>
        <w:t>mục</w:t>
      </w:r>
      <w:proofErr w:type="spellEnd"/>
      <w:r>
        <w:t xml:space="preserve"> </w:t>
      </w:r>
      <w:proofErr w:type="spellStart"/>
      <w:r>
        <w:t>tiêu</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1.</w:t>
      </w:r>
      <w:r w:rsidR="00E964B0">
        <w:t>4</w:t>
      </w:r>
    </w:p>
    <w:p w14:paraId="407D78B4" w14:textId="77777777" w:rsidR="004470E7" w:rsidRDefault="004470E7" w:rsidP="00E964B0">
      <w:pPr>
        <w:ind w:firstLine="720"/>
      </w:pPr>
      <w:r>
        <w:t xml:space="preserve">1.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vệ</w:t>
      </w:r>
      <w:proofErr w:type="spellEnd"/>
      <w:r>
        <w:t xml:space="preserve"> </w:t>
      </w:r>
      <w:proofErr w:type="spellStart"/>
      <w:r>
        <w:t>khỏi</w:t>
      </w:r>
      <w:proofErr w:type="spellEnd"/>
      <w:r>
        <w:t xml:space="preserve"> </w:t>
      </w:r>
      <w:proofErr w:type="spellStart"/>
      <w:r>
        <w:t>sự</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hoặc</w:t>
      </w:r>
      <w:proofErr w:type="spellEnd"/>
      <w:r>
        <w:t xml:space="preserve"> </w:t>
      </w:r>
      <w:proofErr w:type="spellStart"/>
      <w:r>
        <w:t>tiết</w:t>
      </w:r>
      <w:proofErr w:type="spellEnd"/>
      <w:r>
        <w:t xml:space="preserve"> </w:t>
      </w:r>
      <w:proofErr w:type="spellStart"/>
      <w:r>
        <w:t>lộ</w:t>
      </w:r>
      <w:proofErr w:type="spellEnd"/>
      <w:r>
        <w:t xml:space="preserve"> </w:t>
      </w:r>
      <w:proofErr w:type="spellStart"/>
      <w:r>
        <w:t>trái</w:t>
      </w:r>
      <w:proofErr w:type="spellEnd"/>
      <w:r>
        <w:t xml:space="preserve"> </w:t>
      </w:r>
      <w:proofErr w:type="spellStart"/>
      <w:r>
        <w:t>phép</w:t>
      </w:r>
      <w:proofErr w:type="spellEnd"/>
      <w:r>
        <w:t>.</w:t>
      </w:r>
    </w:p>
    <w:p w14:paraId="288C726D" w14:textId="77777777" w:rsidR="004470E7" w:rsidRDefault="004470E7" w:rsidP="00E964B0">
      <w:pPr>
        <w:ind w:firstLine="720"/>
      </w:pPr>
      <w:r>
        <w:t xml:space="preserve">2.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giả</w:t>
      </w:r>
      <w:proofErr w:type="spellEnd"/>
      <w:r>
        <w:t xml:space="preserve"> </w:t>
      </w:r>
      <w:proofErr w:type="spellStart"/>
      <w:r>
        <w:t>mạo</w:t>
      </w:r>
      <w:proofErr w:type="spellEnd"/>
      <w:r>
        <w:t xml:space="preserve"> </w:t>
      </w:r>
      <w:proofErr w:type="spellStart"/>
      <w:r>
        <w:t>hoặc</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trái</w:t>
      </w:r>
      <w:proofErr w:type="spellEnd"/>
      <w:r>
        <w:t xml:space="preserve"> </w:t>
      </w:r>
      <w:proofErr w:type="spellStart"/>
      <w:r>
        <w:t>phép</w:t>
      </w:r>
      <w:proofErr w:type="spellEnd"/>
      <w:r>
        <w:t>.</w:t>
      </w:r>
    </w:p>
    <w:p w14:paraId="59AC02B3" w14:textId="00E58116" w:rsidR="004470E7" w:rsidRDefault="004470E7" w:rsidP="00E964B0">
      <w:pPr>
        <w:ind w:firstLine="720"/>
      </w:pPr>
      <w:r>
        <w:t xml:space="preserve">3. </w:t>
      </w:r>
      <w:proofErr w:type="spellStart"/>
      <w:r>
        <w:t>Ủy</w:t>
      </w:r>
      <w:proofErr w:type="spellEnd"/>
      <w:r>
        <w:t xml:space="preserve"> </w:t>
      </w:r>
      <w:proofErr w:type="spellStart"/>
      <w:r>
        <w:t>quyền</w:t>
      </w:r>
      <w:proofErr w:type="spellEnd"/>
      <w:r>
        <w:t xml:space="preserve"> -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w:t>
      </w:r>
      <w:proofErr w:type="spellStart"/>
      <w:r>
        <w:t>có</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quyền</w:t>
      </w:r>
      <w:proofErr w:type="spellEnd"/>
      <w:r>
        <w:t xml:space="preserve"> </w:t>
      </w:r>
      <w:proofErr w:type="spellStart"/>
      <w:r>
        <w:t>và</w:t>
      </w:r>
      <w:proofErr w:type="spellEnd"/>
      <w:r>
        <w:t xml:space="preserve"> </w:t>
      </w:r>
      <w:proofErr w:type="spellStart"/>
      <w:r>
        <w:t>đặc</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ba</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ra.</w:t>
      </w:r>
      <w:proofErr w:type="spellEnd"/>
    </w:p>
    <w:p w14:paraId="434D5A4A" w14:textId="599C3D53" w:rsidR="004470E7" w:rsidRDefault="004470E7" w:rsidP="00E964B0">
      <w:pPr>
        <w:ind w:firstLine="720"/>
      </w:pPr>
      <w:proofErr w:type="spellStart"/>
      <w:r>
        <w:t>Đầu</w:t>
      </w:r>
      <w:proofErr w:type="spellEnd"/>
      <w:r>
        <w:t xml:space="preserve"> </w:t>
      </w:r>
      <w:proofErr w:type="spellStart"/>
      <w:r>
        <w:t>tiên</w:t>
      </w:r>
      <w:proofErr w:type="spellEnd"/>
      <w:r>
        <w:t xml:space="preserve">, </w:t>
      </w:r>
      <w:proofErr w:type="spellStart"/>
      <w:r>
        <w:t>chúng</w:t>
      </w:r>
      <w:proofErr w:type="spellEnd"/>
      <w:r>
        <w:t xml:space="preserve"> </w:t>
      </w:r>
      <w:proofErr w:type="spellStart"/>
      <w:r w:rsidR="00E964B0">
        <w:t>em</w:t>
      </w:r>
      <w:proofErr w:type="spellEnd"/>
      <w:r>
        <w:t xml:space="preserve"> </w:t>
      </w:r>
      <w:proofErr w:type="spellStart"/>
      <w:r>
        <w:t>đã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r w:rsidR="00E964B0">
        <w:t xml:space="preserve">Center of </w:t>
      </w:r>
      <w:proofErr w:type="spellStart"/>
      <w:r w:rsidR="00E964B0">
        <w:t>Athority</w:t>
      </w:r>
      <w:proofErr w:type="spellEnd"/>
      <w:r>
        <w:t xml:space="preserve"> (CA) </w:t>
      </w:r>
      <w:proofErr w:type="spellStart"/>
      <w:r>
        <w:t>và</w:t>
      </w:r>
      <w:proofErr w:type="spellEnd"/>
      <w:r>
        <w:t xml:space="preserve"> ABAC.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chỉ</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bổ</w:t>
      </w:r>
      <w:proofErr w:type="spellEnd"/>
      <w:r>
        <w:t xml:space="preserve"> sung </w:t>
      </w:r>
      <w:proofErr w:type="spellStart"/>
      <w:r>
        <w:t>thêm</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khỏi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trái</w:t>
      </w:r>
      <w:proofErr w:type="spellEnd"/>
      <w:r>
        <w:t xml:space="preserve"> </w:t>
      </w:r>
      <w:proofErr w:type="spellStart"/>
      <w:r>
        <w:t>phép</w:t>
      </w:r>
      <w:proofErr w:type="spellEnd"/>
      <w:r>
        <w:t xml:space="preserve"> </w:t>
      </w:r>
      <w:proofErr w:type="spellStart"/>
      <w:r>
        <w:t>và</w:t>
      </w:r>
      <w:proofErr w:type="spellEnd"/>
      <w:r>
        <w:t xml:space="preserve"> </w:t>
      </w:r>
      <w:proofErr w:type="spellStart"/>
      <w:r>
        <w:t>các</w:t>
      </w:r>
      <w:proofErr w:type="spellEnd"/>
      <w:r>
        <w:t xml:space="preserve"> vi </w:t>
      </w:r>
      <w:proofErr w:type="spellStart"/>
      <w:r>
        <w:t>phạm</w:t>
      </w:r>
      <w:proofErr w:type="spellEnd"/>
      <w:r>
        <w:t xml:space="preserve"> </w:t>
      </w:r>
      <w:proofErr w:type="spellStart"/>
      <w:r>
        <w:t>tiềm</w:t>
      </w:r>
      <w:proofErr w:type="spellEnd"/>
      <w:r>
        <w:t xml:space="preserve"> </w:t>
      </w:r>
      <w:proofErr w:type="spellStart"/>
      <w:r>
        <w:t>ẩn</w:t>
      </w:r>
      <w:proofErr w:type="spellEnd"/>
      <w:r>
        <w:t>.</w:t>
      </w:r>
    </w:p>
    <w:p w14:paraId="1A187FD6" w14:textId="24F8DF38" w:rsidR="004470E7" w:rsidRDefault="004470E7" w:rsidP="00E964B0">
      <w:pPr>
        <w:ind w:firstLine="720"/>
      </w:pPr>
      <w:proofErr w:type="spellStart"/>
      <w:r>
        <w:t>Thứ</w:t>
      </w:r>
      <w:proofErr w:type="spellEnd"/>
      <w:r>
        <w:t xml:space="preserve"> </w:t>
      </w:r>
      <w:proofErr w:type="spellStart"/>
      <w:r>
        <w:t>hai</w:t>
      </w:r>
      <w:proofErr w:type="spellEnd"/>
      <w:r>
        <w:t xml:space="preserve">, </w:t>
      </w:r>
      <w:proofErr w:type="spellStart"/>
      <w:r>
        <w:t>chúng</w:t>
      </w:r>
      <w:proofErr w:type="spellEnd"/>
      <w:r>
        <w:t xml:space="preserve"> </w:t>
      </w:r>
      <w:proofErr w:type="spellStart"/>
      <w:r w:rsidR="00E964B0">
        <w:t>em</w:t>
      </w:r>
      <w:proofErr w:type="spellEnd"/>
      <w:r>
        <w:t xml:space="preserve"> </w:t>
      </w:r>
      <w:proofErr w:type="spellStart"/>
      <w:r>
        <w:t>đã</w:t>
      </w:r>
      <w:proofErr w:type="spellEnd"/>
      <w:r>
        <w:t xml:space="preserve"> </w:t>
      </w:r>
      <w:proofErr w:type="spellStart"/>
      <w:r>
        <w:t>kết</w:t>
      </w:r>
      <w:proofErr w:type="spellEnd"/>
      <w:r>
        <w:t xml:space="preserve"> </w:t>
      </w:r>
      <w:proofErr w:type="spellStart"/>
      <w:r>
        <w:t>hợp</w:t>
      </w:r>
      <w:proofErr w:type="spellEnd"/>
      <w:r>
        <w:t xml:space="preserve"> AES</w:t>
      </w:r>
      <w:r w:rsidR="00E964B0">
        <w:t>-</w:t>
      </w:r>
      <w:r>
        <w:t>GCM</w:t>
      </w:r>
      <w:r w:rsidR="00E964B0">
        <w:t>-256</w:t>
      </w:r>
      <w:r>
        <w:t xml:space="preserve"> </w:t>
      </w:r>
      <w:proofErr w:type="spellStart"/>
      <w:r>
        <w:t>để</w:t>
      </w:r>
      <w:proofErr w:type="spellEnd"/>
      <w:r>
        <w:t xml:space="preserve"> </w:t>
      </w:r>
      <w:proofErr w:type="spellStart"/>
      <w:r>
        <w:t>duy</w:t>
      </w:r>
      <w:proofErr w:type="spellEnd"/>
      <w:r>
        <w:t xml:space="preserve"> </w:t>
      </w:r>
      <w:proofErr w:type="spellStart"/>
      <w:r>
        <w:t>trì</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giả</w:t>
      </w:r>
      <w:proofErr w:type="spellEnd"/>
      <w:r>
        <w:t xml:space="preserve"> </w:t>
      </w:r>
      <w:proofErr w:type="spellStart"/>
      <w:r>
        <w:t>mạo</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hoặc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Ngoài</w:t>
      </w:r>
      <w:proofErr w:type="spellEnd"/>
      <w:r>
        <w:t xml:space="preserve"> </w:t>
      </w:r>
      <w:proofErr w:type="spellStart"/>
      <w:r>
        <w:t>ra</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rsidR="00E964B0">
        <w:t>em</w:t>
      </w:r>
      <w:proofErr w:type="spellEnd"/>
      <w:r>
        <w:t xml:space="preserve"> </w:t>
      </w:r>
      <w:proofErr w:type="spellStart"/>
      <w:r>
        <w:t>còn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băm</w:t>
      </w:r>
      <w:proofErr w:type="spellEnd"/>
      <w:r>
        <w:t xml:space="preserve"> </w:t>
      </w:r>
      <w:proofErr w:type="spellStart"/>
      <w:r>
        <w:t>tệp</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w:t>
      </w:r>
      <w:proofErr w:type="spellStart"/>
      <w:r>
        <w:t>tệp</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trái</w:t>
      </w:r>
      <w:proofErr w:type="spellEnd"/>
      <w:r>
        <w:t xml:space="preserve"> </w:t>
      </w:r>
      <w:proofErr w:type="spellStart"/>
      <w:r>
        <w:t>phép</w:t>
      </w:r>
      <w:proofErr w:type="spellEnd"/>
      <w:r>
        <w:t>.</w:t>
      </w:r>
    </w:p>
    <w:p w14:paraId="782D291E" w14:textId="703406E7" w:rsidR="004470E7" w:rsidRDefault="004470E7" w:rsidP="00E964B0">
      <w:pPr>
        <w:ind w:firstLine="720"/>
      </w:pP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rsidR="00E964B0">
        <w:t>em</w:t>
      </w:r>
      <w:proofErr w:type="spellEnd"/>
      <w:r>
        <w:t xml:space="preserve"> </w:t>
      </w:r>
      <w:proofErr w:type="spellStart"/>
      <w:r>
        <w:t>đã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cơ</w:t>
      </w:r>
      <w:proofErr w:type="spellEnd"/>
      <w:r>
        <w:t xml:space="preserve"> </w:t>
      </w:r>
      <w:proofErr w:type="spellStart"/>
      <w:r>
        <w:t>chế</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mã</w:t>
      </w:r>
      <w:proofErr w:type="spellEnd"/>
      <w:r>
        <w:t xml:space="preserve"> </w:t>
      </w:r>
      <w:proofErr w:type="spellStart"/>
      <w:r>
        <w:t>hóa</w:t>
      </w:r>
      <w:proofErr w:type="spellEnd"/>
      <w:r>
        <w:t xml:space="preserve"> (CP-ABE).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w:t>
      </w:r>
      <w:proofErr w:type="spellStart"/>
      <w:r w:rsidR="00E964B0">
        <w:t>em</w:t>
      </w:r>
      <w:proofErr w:type="spellEnd"/>
      <w:r w:rsidR="00E964B0">
        <w:t xml:space="preserve"> </w:t>
      </w:r>
      <w:proofErr w:type="spellStart"/>
      <w:r w:rsidR="00E964B0">
        <w:t>có</w:t>
      </w:r>
      <w:proofErr w:type="spellEnd"/>
      <w:r w:rsidR="00E964B0">
        <w:t xml:space="preserve"> </w:t>
      </w:r>
      <w:proofErr w:type="spellStart"/>
      <w:r w:rsidR="00E964B0">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cách</w:t>
      </w:r>
      <w:proofErr w:type="spellEnd"/>
      <w:r>
        <w:t xml:space="preserve"> </w:t>
      </w:r>
      <w:proofErr w:type="spellStart"/>
      <w:r>
        <w:t>vừa</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vừa</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vai</w:t>
      </w:r>
      <w:proofErr w:type="spellEnd"/>
      <w:r>
        <w:t xml:space="preserve"> </w:t>
      </w:r>
      <w:proofErr w:type="spellStart"/>
      <w:r>
        <w:t>trò</w:t>
      </w:r>
      <w:proofErr w:type="spellEnd"/>
      <w:r>
        <w:t xml:space="preserve"> </w:t>
      </w:r>
      <w:proofErr w:type="spellStart"/>
      <w:r>
        <w:t>hoặc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của</w:t>
      </w:r>
      <w:proofErr w:type="spellEnd"/>
      <w:r>
        <w:t xml:space="preserve"> </w:t>
      </w:r>
      <w:proofErr w:type="spellStart"/>
      <w:r>
        <w:t>họ</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riêng</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cho</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dùng</w:t>
      </w:r>
      <w:proofErr w:type="spellEnd"/>
      <w:r>
        <w:t>.</w:t>
      </w:r>
    </w:p>
    <w:p w14:paraId="4CD28E09" w14:textId="3E36E113" w:rsidR="00F86065" w:rsidRPr="00F86065" w:rsidRDefault="004470E7" w:rsidP="00E964B0">
      <w:pPr>
        <w:ind w:firstLine="720"/>
      </w:pPr>
      <w:proofErr w:type="spellStart"/>
      <w:r>
        <w:t>Nhìn</w:t>
      </w:r>
      <w:proofErr w:type="spellEnd"/>
      <w:r>
        <w:t xml:space="preserve"> </w:t>
      </w:r>
      <w:proofErr w:type="spellStart"/>
      <w:r>
        <w:t>chung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rsidR="00E964B0">
        <w:t>em</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nhằm</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về</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này</w:t>
      </w:r>
      <w:proofErr w:type="spellEnd"/>
      <w:r>
        <w:t xml:space="preserve">, </w:t>
      </w:r>
      <w:proofErr w:type="spellStart"/>
      <w:r>
        <w:t>chúng</w:t>
      </w:r>
      <w:proofErr w:type="spellEnd"/>
      <w:r>
        <w:t xml:space="preserve"> </w:t>
      </w:r>
      <w:proofErr w:type="spellStart"/>
      <w:r w:rsidR="00E964B0">
        <w:t>em</w:t>
      </w:r>
      <w:proofErr w:type="spellEnd"/>
      <w:r>
        <w:t xml:space="preserve"> </w:t>
      </w:r>
      <w:proofErr w:type="spellStart"/>
      <w:r>
        <w:t>đã</w:t>
      </w:r>
      <w:proofErr w:type="spellEnd"/>
      <w:r>
        <w:t xml:space="preserve"> </w:t>
      </w:r>
      <w:proofErr w:type="spellStart"/>
      <w:r>
        <w:lastRenderedPageBreak/>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an </w:t>
      </w:r>
      <w:proofErr w:type="spellStart"/>
      <w:r>
        <w:t>toàn</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khỏi</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và</w:t>
      </w:r>
      <w:proofErr w:type="spellEnd"/>
      <w:r>
        <w:t xml:space="preserve"> vi </w:t>
      </w:r>
      <w:proofErr w:type="spellStart"/>
      <w:r>
        <w:t>phạm</w:t>
      </w:r>
      <w:proofErr w:type="spellEnd"/>
      <w:r>
        <w:t xml:space="preserve"> </w:t>
      </w:r>
      <w:proofErr w:type="spellStart"/>
      <w:r>
        <w:t>tiềm</w:t>
      </w:r>
      <w:proofErr w:type="spellEnd"/>
      <w:r>
        <w:t xml:space="preserve"> </w:t>
      </w:r>
      <w:proofErr w:type="spellStart"/>
      <w:r>
        <w:t>ẩn</w:t>
      </w:r>
      <w:proofErr w:type="spellEnd"/>
    </w:p>
    <w:p w14:paraId="03A9CBA4" w14:textId="0C7437A2" w:rsidR="00EE5F34" w:rsidRDefault="00EE5F34" w:rsidP="00EE5F34">
      <w:pPr>
        <w:pStyle w:val="Heading2"/>
        <w:rPr>
          <w:lang w:val="en-US"/>
        </w:rPr>
      </w:pPr>
      <w:bookmarkStart w:id="215" w:name="_Toc169731678"/>
      <w:r>
        <w:t>5.2. Hạn chế</w:t>
      </w:r>
      <w:bookmarkEnd w:id="215"/>
    </w:p>
    <w:p w14:paraId="0284E64B" w14:textId="547763FB" w:rsidR="00E964B0" w:rsidRDefault="00E964B0" w:rsidP="009B50E1">
      <w:pPr>
        <w:spacing w:after="0"/>
      </w:pPr>
      <w:r>
        <w:tab/>
        <w:t xml:space="preserve">Song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thì</w:t>
      </w:r>
      <w:proofErr w:type="spellEnd"/>
      <w:r>
        <w:t xml:space="preserve"> </w:t>
      </w:r>
      <w:proofErr w:type="spellStart"/>
      <w:r>
        <w:t>đồ</w:t>
      </w:r>
      <w:proofErr w:type="spellEnd"/>
      <w:r>
        <w:t xml:space="preserve"> </w:t>
      </w:r>
      <w:proofErr w:type="spellStart"/>
      <w:r>
        <w:t>án</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em</w:t>
      </w:r>
      <w:proofErr w:type="spellEnd"/>
      <w:r>
        <w:t xml:space="preserve"> </w:t>
      </w:r>
      <w:proofErr w:type="spellStart"/>
      <w:r>
        <w:t>vẫn</w:t>
      </w:r>
      <w:proofErr w:type="spellEnd"/>
      <w:r>
        <w:t xml:space="preserve"> </w:t>
      </w:r>
      <w:proofErr w:type="spellStart"/>
      <w:r>
        <w:t>còn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tồn</w:t>
      </w:r>
      <w:proofErr w:type="spellEnd"/>
      <w:r>
        <w:t xml:space="preserve"> </w:t>
      </w:r>
      <w:proofErr w:type="spellStart"/>
      <w:r>
        <w:t>động</w:t>
      </w:r>
      <w:proofErr w:type="spellEnd"/>
      <w:r>
        <w:t xml:space="preserve"> </w:t>
      </w:r>
      <w:proofErr w:type="spellStart"/>
      <w:r>
        <w:t>chưa</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rsidR="009B50E1">
        <w:t xml:space="preserve"> </w:t>
      </w:r>
      <w:proofErr w:type="spellStart"/>
      <w:r w:rsidR="009B50E1">
        <w:t>như</w:t>
      </w:r>
      <w:proofErr w:type="spellEnd"/>
      <w:r w:rsidR="009B50E1">
        <w:t>:</w:t>
      </w:r>
    </w:p>
    <w:p w14:paraId="5041E6EC" w14:textId="2FC1A962" w:rsidR="009B50E1" w:rsidRDefault="009B50E1" w:rsidP="009B50E1">
      <w:pPr>
        <w:spacing w:after="0"/>
      </w:pPr>
      <w:r>
        <w:tab/>
        <w:t xml:space="preserve">- </w:t>
      </w:r>
      <w:proofErr w:type="spellStart"/>
      <w:r>
        <w:t>Dữ</w:t>
      </w:r>
      <w:proofErr w:type="spellEnd"/>
      <w:r>
        <w:t xml:space="preserve"> </w:t>
      </w:r>
      <w:proofErr w:type="spellStart"/>
      <w:r>
        <w:t>liệu</w:t>
      </w:r>
      <w:proofErr w:type="spellEnd"/>
      <w:r>
        <w:t xml:space="preserve"> </w:t>
      </w:r>
      <w:proofErr w:type="spellStart"/>
      <w:r>
        <w:t>mã</w:t>
      </w:r>
      <w:proofErr w:type="spellEnd"/>
      <w:r>
        <w:t xml:space="preserve"> </w:t>
      </w:r>
      <w:proofErr w:type="spellStart"/>
      <w:r>
        <w:t>hoá</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được</w:t>
      </w:r>
      <w:proofErr w:type="spellEnd"/>
      <w:r>
        <w:t xml:space="preserve"> </w:t>
      </w:r>
      <w:proofErr w:type="spellStart"/>
      <w:r>
        <w:t>mà</w:t>
      </w:r>
      <w:proofErr w:type="spellEnd"/>
      <w:r>
        <w:t xml:space="preserve"> </w:t>
      </w:r>
      <w:proofErr w:type="spellStart"/>
      <w:r>
        <w:t>phải</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tải</w:t>
      </w:r>
      <w:proofErr w:type="spellEnd"/>
      <w:r>
        <w:t xml:space="preserve"> </w:t>
      </w:r>
      <w:proofErr w:type="spellStart"/>
      <w:r>
        <w:t>về</w:t>
      </w:r>
      <w:proofErr w:type="spellEnd"/>
      <w:r>
        <w:t xml:space="preserve"> </w:t>
      </w:r>
      <w:proofErr w:type="spellStart"/>
      <w:r>
        <w:t>và</w:t>
      </w:r>
      <w:proofErr w:type="spellEnd"/>
      <w:r>
        <w:t xml:space="preserve"> </w:t>
      </w:r>
      <w:proofErr w:type="spellStart"/>
      <w:r>
        <w:t>giải</w:t>
      </w:r>
      <w:proofErr w:type="spellEnd"/>
      <w:r>
        <w:t xml:space="preserve"> </w:t>
      </w:r>
      <w:proofErr w:type="spellStart"/>
      <w:r>
        <w:t>mã</w:t>
      </w:r>
      <w:proofErr w:type="spellEnd"/>
      <w:r w:rsidR="00766937">
        <w:t>.</w:t>
      </w:r>
    </w:p>
    <w:p w14:paraId="68E836C9" w14:textId="170445E6" w:rsidR="009B50E1" w:rsidRDefault="009B50E1" w:rsidP="009B50E1">
      <w:pPr>
        <w:spacing w:after="0"/>
      </w:pPr>
      <w:r>
        <w:tab/>
        <w:t xml:space="preserve">- </w:t>
      </w:r>
      <w:proofErr w:type="spellStart"/>
      <w:r>
        <w:t>Việc</w:t>
      </w:r>
      <w:proofErr w:type="spellEnd"/>
      <w:r>
        <w:t xml:space="preserve"> </w:t>
      </w:r>
      <w:proofErr w:type="spellStart"/>
      <w:r>
        <w:t>sửa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w:t>
      </w:r>
    </w:p>
    <w:p w14:paraId="1DC01913" w14:textId="745C4388" w:rsidR="009B50E1" w:rsidRDefault="009B50E1" w:rsidP="009B50E1">
      <w:pPr>
        <w:spacing w:after="0"/>
      </w:pPr>
      <w:r>
        <w:tab/>
        <w:t xml:space="preserve">- Giao </w:t>
      </w:r>
      <w:proofErr w:type="spellStart"/>
      <w:r>
        <w:t>diện</w:t>
      </w:r>
      <w:proofErr w:type="spellEnd"/>
      <w:r w:rsidR="00D9181C">
        <w:t xml:space="preserve"> </w:t>
      </w:r>
      <w:proofErr w:type="spellStart"/>
      <w:r w:rsidR="00D9181C">
        <w:t>sản</w:t>
      </w:r>
      <w:proofErr w:type="spellEnd"/>
      <w:r w:rsidR="00D9181C">
        <w:t xml:space="preserve"> </w:t>
      </w:r>
      <w:proofErr w:type="spellStart"/>
      <w:r w:rsidR="00D9181C">
        <w:t>phẩm</w:t>
      </w:r>
      <w:proofErr w:type="spellEnd"/>
      <w:r>
        <w:t xml:space="preserve"> </w:t>
      </w:r>
      <w:proofErr w:type="spellStart"/>
      <w:r>
        <w:t>còn</w:t>
      </w:r>
      <w:proofErr w:type="spellEnd"/>
      <w:r>
        <w:t xml:space="preserve">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chưa</w:t>
      </w:r>
      <w:proofErr w:type="spellEnd"/>
      <w:r>
        <w:t xml:space="preserve"> </w:t>
      </w:r>
      <w:proofErr w:type="spellStart"/>
      <w:r>
        <w:t>bắt</w:t>
      </w:r>
      <w:proofErr w:type="spellEnd"/>
      <w:r>
        <w:t xml:space="preserve"> </w:t>
      </w:r>
      <w:proofErr w:type="spellStart"/>
      <w:r>
        <w:t>mắt</w:t>
      </w:r>
      <w:proofErr w:type="spellEnd"/>
      <w:r>
        <w:t>.</w:t>
      </w:r>
    </w:p>
    <w:p w14:paraId="0401C8C9" w14:textId="2992D273" w:rsidR="009B50E1" w:rsidRPr="00E964B0" w:rsidRDefault="009B50E1" w:rsidP="009B50E1">
      <w:pPr>
        <w:spacing w:after="0"/>
      </w:pPr>
      <w:r>
        <w:tab/>
        <w:t xml:space="preserve">- </w:t>
      </w:r>
      <w:proofErr w:type="spellStart"/>
      <w:r>
        <w:t>Chưa</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Windows.</w:t>
      </w:r>
    </w:p>
    <w:p w14:paraId="10458CE6" w14:textId="2648A3B0" w:rsidR="00EE5F34" w:rsidRPr="00EE5F34" w:rsidRDefault="00EE5F34" w:rsidP="00EE5F34">
      <w:pPr>
        <w:pStyle w:val="Heading2"/>
        <w:rPr>
          <w:lang w:val="en-US"/>
        </w:rPr>
      </w:pPr>
      <w:bookmarkStart w:id="216" w:name="_Toc169731679"/>
      <w:r>
        <w:t xml:space="preserve">5.3. </w:t>
      </w:r>
      <w:proofErr w:type="spellStart"/>
      <w:r w:rsidR="00191D46">
        <w:rPr>
          <w:lang w:val="en-US"/>
        </w:rPr>
        <w:t>Lời</w:t>
      </w:r>
      <w:proofErr w:type="spellEnd"/>
      <w:r w:rsidR="00191D46">
        <w:rPr>
          <w:lang w:val="en-US"/>
        </w:rPr>
        <w:t xml:space="preserve"> </w:t>
      </w:r>
      <w:proofErr w:type="spellStart"/>
      <w:r w:rsidR="00191D46">
        <w:rPr>
          <w:lang w:val="en-US"/>
        </w:rPr>
        <w:t>kết</w:t>
      </w:r>
      <w:bookmarkEnd w:id="216"/>
      <w:proofErr w:type="spellEnd"/>
    </w:p>
    <w:p w14:paraId="58A1FEB2" w14:textId="546A90B0" w:rsidR="1F62AC68" w:rsidRDefault="009B50E1" w:rsidP="00E057C8">
      <w:pPr>
        <w:spacing w:after="0"/>
        <w:rPr>
          <w:rStyle w:val="Heading4Char"/>
          <w:b w:val="0"/>
          <w:i w:val="0"/>
          <w:lang w:val="en-US"/>
        </w:rPr>
      </w:pPr>
      <w:r>
        <w:rPr>
          <w:rStyle w:val="Heading4Char"/>
          <w:b w:val="0"/>
          <w:i w:val="0"/>
        </w:rPr>
        <w:tab/>
      </w:r>
      <w:r w:rsidR="00877CA9" w:rsidRPr="39FE1A3F">
        <w:rPr>
          <w:rStyle w:val="Heading4Char"/>
          <w:b w:val="0"/>
          <w:i w:val="0"/>
          <w:lang w:val="en-US"/>
        </w:rPr>
        <w:t xml:space="preserve">- </w:t>
      </w:r>
      <w:proofErr w:type="spellStart"/>
      <w:r w:rsidRPr="39FE1A3F">
        <w:rPr>
          <w:rStyle w:val="Heading4Char"/>
          <w:b w:val="0"/>
          <w:i w:val="0"/>
          <w:lang w:val="en-US"/>
        </w:rPr>
        <w:t>Từ</w:t>
      </w:r>
      <w:proofErr w:type="spellEnd"/>
      <w:r w:rsidRPr="39FE1A3F">
        <w:rPr>
          <w:rStyle w:val="Heading4Char"/>
          <w:b w:val="0"/>
          <w:i w:val="0"/>
          <w:lang w:val="en-US"/>
        </w:rPr>
        <w:t xml:space="preserve"> </w:t>
      </w:r>
      <w:proofErr w:type="spellStart"/>
      <w:r w:rsidRPr="39FE1A3F">
        <w:rPr>
          <w:rStyle w:val="Heading4Char"/>
          <w:b w:val="0"/>
          <w:i w:val="0"/>
          <w:lang w:val="en-US"/>
        </w:rPr>
        <w:t>những</w:t>
      </w:r>
      <w:proofErr w:type="spellEnd"/>
      <w:r w:rsidRPr="39FE1A3F">
        <w:rPr>
          <w:rStyle w:val="Heading4Char"/>
          <w:b w:val="0"/>
          <w:i w:val="0"/>
          <w:lang w:val="en-US"/>
        </w:rPr>
        <w:t xml:space="preserve"> </w:t>
      </w:r>
      <w:proofErr w:type="spellStart"/>
      <w:r w:rsidRPr="39FE1A3F">
        <w:rPr>
          <w:rStyle w:val="Heading4Char"/>
          <w:b w:val="0"/>
          <w:i w:val="0"/>
          <w:lang w:val="en-US"/>
        </w:rPr>
        <w:t>kết</w:t>
      </w:r>
      <w:proofErr w:type="spellEnd"/>
      <w:r w:rsidRPr="39FE1A3F">
        <w:rPr>
          <w:rStyle w:val="Heading4Char"/>
          <w:b w:val="0"/>
          <w:i w:val="0"/>
          <w:lang w:val="en-US"/>
        </w:rPr>
        <w:t xml:space="preserve"> </w:t>
      </w:r>
      <w:proofErr w:type="spellStart"/>
      <w:r w:rsidRPr="39FE1A3F">
        <w:rPr>
          <w:rStyle w:val="Heading4Char"/>
          <w:b w:val="0"/>
          <w:i w:val="0"/>
          <w:lang w:val="en-US"/>
        </w:rPr>
        <w:t>quả</w:t>
      </w:r>
      <w:proofErr w:type="spellEnd"/>
      <w:r w:rsidRPr="39FE1A3F">
        <w:rPr>
          <w:rStyle w:val="Heading4Char"/>
          <w:b w:val="0"/>
          <w:i w:val="0"/>
          <w:lang w:val="en-US"/>
        </w:rPr>
        <w:t xml:space="preserve"> </w:t>
      </w:r>
      <w:proofErr w:type="spellStart"/>
      <w:r w:rsidRPr="39FE1A3F">
        <w:rPr>
          <w:rStyle w:val="Heading4Char"/>
          <w:b w:val="0"/>
          <w:i w:val="0"/>
          <w:lang w:val="en-US"/>
        </w:rPr>
        <w:t>và</w:t>
      </w:r>
      <w:proofErr w:type="spellEnd"/>
      <w:r w:rsidRPr="39FE1A3F">
        <w:rPr>
          <w:rStyle w:val="Heading4Char"/>
          <w:b w:val="0"/>
          <w:i w:val="0"/>
          <w:lang w:val="en-US"/>
        </w:rPr>
        <w:t xml:space="preserve"> </w:t>
      </w:r>
      <w:proofErr w:type="spellStart"/>
      <w:r w:rsidRPr="39FE1A3F">
        <w:rPr>
          <w:rStyle w:val="Heading4Char"/>
          <w:b w:val="0"/>
          <w:i w:val="0"/>
          <w:lang w:val="en-US"/>
        </w:rPr>
        <w:t>hạn</w:t>
      </w:r>
      <w:proofErr w:type="spellEnd"/>
      <w:r w:rsidRPr="39FE1A3F">
        <w:rPr>
          <w:rStyle w:val="Heading4Char"/>
          <w:b w:val="0"/>
          <w:i w:val="0"/>
          <w:lang w:val="en-US"/>
        </w:rPr>
        <w:t xml:space="preserve"> </w:t>
      </w:r>
      <w:proofErr w:type="spellStart"/>
      <w:r w:rsidRPr="39FE1A3F">
        <w:rPr>
          <w:rStyle w:val="Heading4Char"/>
          <w:b w:val="0"/>
          <w:i w:val="0"/>
          <w:lang w:val="en-US"/>
        </w:rPr>
        <w:t>chế</w:t>
      </w:r>
      <w:proofErr w:type="spellEnd"/>
      <w:r w:rsidRPr="39FE1A3F">
        <w:rPr>
          <w:rStyle w:val="Heading4Char"/>
          <w:b w:val="0"/>
          <w:i w:val="0"/>
          <w:lang w:val="en-US"/>
        </w:rPr>
        <w:t xml:space="preserve"> </w:t>
      </w:r>
      <w:proofErr w:type="spellStart"/>
      <w:r w:rsidRPr="39FE1A3F">
        <w:rPr>
          <w:rStyle w:val="Heading4Char"/>
          <w:b w:val="0"/>
          <w:i w:val="0"/>
          <w:lang w:val="en-US"/>
        </w:rPr>
        <w:t>trên</w:t>
      </w:r>
      <w:proofErr w:type="spellEnd"/>
      <w:r w:rsidR="0096231B" w:rsidRPr="39FE1A3F">
        <w:rPr>
          <w:rStyle w:val="Heading4Char"/>
          <w:b w:val="0"/>
          <w:i w:val="0"/>
          <w:lang w:val="en-US"/>
        </w:rPr>
        <w:t xml:space="preserve">, </w:t>
      </w:r>
      <w:proofErr w:type="spellStart"/>
      <w:r w:rsidR="0096231B" w:rsidRPr="39FE1A3F">
        <w:rPr>
          <w:rStyle w:val="Heading4Char"/>
          <w:b w:val="0"/>
          <w:i w:val="0"/>
          <w:lang w:val="en-US"/>
        </w:rPr>
        <w:t>trong</w:t>
      </w:r>
      <w:proofErr w:type="spellEnd"/>
      <w:r w:rsidR="0096231B" w:rsidRPr="39FE1A3F">
        <w:rPr>
          <w:rStyle w:val="Heading4Char"/>
          <w:b w:val="0"/>
          <w:i w:val="0"/>
          <w:lang w:val="en-US"/>
        </w:rPr>
        <w:t xml:space="preserve"> </w:t>
      </w:r>
      <w:proofErr w:type="spellStart"/>
      <w:r w:rsidR="0096231B" w:rsidRPr="39FE1A3F">
        <w:rPr>
          <w:rStyle w:val="Heading4Char"/>
          <w:b w:val="0"/>
          <w:i w:val="0"/>
          <w:lang w:val="en-US"/>
        </w:rPr>
        <w:t>quá</w:t>
      </w:r>
      <w:proofErr w:type="spellEnd"/>
      <w:r w:rsidR="0096231B" w:rsidRPr="39FE1A3F">
        <w:rPr>
          <w:rStyle w:val="Heading4Char"/>
          <w:b w:val="0"/>
          <w:i w:val="0"/>
          <w:lang w:val="en-US"/>
        </w:rPr>
        <w:t xml:space="preserve"> </w:t>
      </w:r>
      <w:proofErr w:type="spellStart"/>
      <w:r w:rsidR="0096231B" w:rsidRPr="39FE1A3F">
        <w:rPr>
          <w:rStyle w:val="Heading4Char"/>
          <w:b w:val="0"/>
          <w:i w:val="0"/>
          <w:lang w:val="en-US"/>
        </w:rPr>
        <w:t>trình</w:t>
      </w:r>
      <w:proofErr w:type="spellEnd"/>
      <w:r w:rsidR="0096231B" w:rsidRPr="39FE1A3F">
        <w:rPr>
          <w:rStyle w:val="Heading4Char"/>
          <w:b w:val="0"/>
          <w:i w:val="0"/>
          <w:lang w:val="en-US"/>
        </w:rPr>
        <w:t xml:space="preserve"> </w:t>
      </w:r>
      <w:proofErr w:type="spellStart"/>
      <w:r w:rsidR="0096231B" w:rsidRPr="39FE1A3F">
        <w:rPr>
          <w:rStyle w:val="Heading4Char"/>
          <w:b w:val="0"/>
          <w:i w:val="0"/>
          <w:lang w:val="en-US"/>
        </w:rPr>
        <w:t>thực</w:t>
      </w:r>
      <w:proofErr w:type="spellEnd"/>
      <w:r w:rsidR="0096231B" w:rsidRPr="39FE1A3F">
        <w:rPr>
          <w:rStyle w:val="Heading4Char"/>
          <w:b w:val="0"/>
          <w:i w:val="0"/>
          <w:lang w:val="en-US"/>
        </w:rPr>
        <w:t xml:space="preserve"> </w:t>
      </w:r>
      <w:proofErr w:type="spellStart"/>
      <w:r w:rsidR="0096231B" w:rsidRPr="39FE1A3F">
        <w:rPr>
          <w:rStyle w:val="Heading4Char"/>
          <w:b w:val="0"/>
          <w:i w:val="0"/>
          <w:lang w:val="en-US"/>
        </w:rPr>
        <w:t>hiện</w:t>
      </w:r>
      <w:proofErr w:type="spellEnd"/>
      <w:r w:rsidR="0096231B" w:rsidRPr="39FE1A3F">
        <w:rPr>
          <w:rStyle w:val="Heading4Char"/>
          <w:b w:val="0"/>
          <w:i w:val="0"/>
          <w:lang w:val="en-US"/>
        </w:rPr>
        <w:t xml:space="preserve"> </w:t>
      </w:r>
      <w:proofErr w:type="spellStart"/>
      <w:r w:rsidR="0096231B" w:rsidRPr="39FE1A3F">
        <w:rPr>
          <w:rStyle w:val="Heading4Char"/>
          <w:b w:val="0"/>
          <w:i w:val="0"/>
          <w:lang w:val="en-US"/>
        </w:rPr>
        <w:t>đồ</w:t>
      </w:r>
      <w:proofErr w:type="spellEnd"/>
      <w:r w:rsidR="0096231B" w:rsidRPr="39FE1A3F">
        <w:rPr>
          <w:rStyle w:val="Heading4Char"/>
          <w:b w:val="0"/>
          <w:i w:val="0"/>
          <w:lang w:val="en-US"/>
        </w:rPr>
        <w:t xml:space="preserve"> </w:t>
      </w:r>
      <w:proofErr w:type="spellStart"/>
      <w:r w:rsidR="0096231B" w:rsidRPr="39FE1A3F">
        <w:rPr>
          <w:rStyle w:val="Heading4Char"/>
          <w:b w:val="0"/>
          <w:i w:val="0"/>
          <w:lang w:val="en-US"/>
        </w:rPr>
        <w:t>án</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chúng</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em</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đã</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học</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hỏi</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được</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rất</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nhiều</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điều</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bổ</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ích</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hỗ</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trợ</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cho</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công</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việc</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trong</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tương</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lai</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sau</w:t>
      </w:r>
      <w:proofErr w:type="spellEnd"/>
      <w:r w:rsidR="00927C3A" w:rsidRPr="39FE1A3F">
        <w:rPr>
          <w:rStyle w:val="Heading4Char"/>
          <w:b w:val="0"/>
          <w:i w:val="0"/>
          <w:lang w:val="en-US"/>
        </w:rPr>
        <w:t xml:space="preserve"> </w:t>
      </w:r>
      <w:proofErr w:type="spellStart"/>
      <w:r w:rsidR="00927C3A" w:rsidRPr="39FE1A3F">
        <w:rPr>
          <w:rStyle w:val="Heading4Char"/>
          <w:b w:val="0"/>
          <w:i w:val="0"/>
          <w:lang w:val="en-US"/>
        </w:rPr>
        <w:t>này</w:t>
      </w:r>
      <w:proofErr w:type="spellEnd"/>
      <w:r w:rsidR="00927C3A" w:rsidRPr="39FE1A3F">
        <w:rPr>
          <w:rStyle w:val="Heading4Char"/>
          <w:b w:val="0"/>
          <w:i w:val="0"/>
          <w:lang w:val="en-US"/>
        </w:rPr>
        <w:t xml:space="preserve">. </w:t>
      </w:r>
      <w:proofErr w:type="spellStart"/>
      <w:r w:rsidR="00121F7F" w:rsidRPr="39FE1A3F">
        <w:rPr>
          <w:rStyle w:val="Heading4Char"/>
          <w:b w:val="0"/>
          <w:i w:val="0"/>
          <w:lang w:val="en-US"/>
        </w:rPr>
        <w:t>Nhóm</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sẽ</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cố</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gắng</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phát</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triển</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và</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duy</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trì</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sản</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phẩm</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đồ</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án</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trên</w:t>
      </w:r>
      <w:proofErr w:type="spellEnd"/>
      <w:r w:rsidR="00121F7F" w:rsidRPr="39FE1A3F">
        <w:rPr>
          <w:rStyle w:val="Heading4Char"/>
          <w:b w:val="0"/>
          <w:i w:val="0"/>
          <w:lang w:val="en-US"/>
        </w:rPr>
        <w:t xml:space="preserve"> </w:t>
      </w:r>
      <w:proofErr w:type="spellStart"/>
      <w:r w:rsidR="00877CA9" w:rsidRPr="39FE1A3F">
        <w:rPr>
          <w:rStyle w:val="Heading4Char"/>
          <w:b w:val="0"/>
          <w:i w:val="0"/>
          <w:lang w:val="en-US"/>
        </w:rPr>
        <w:t>G</w:t>
      </w:r>
      <w:r w:rsidR="00121F7F" w:rsidRPr="39FE1A3F">
        <w:rPr>
          <w:rStyle w:val="Heading4Char"/>
          <w:b w:val="0"/>
          <w:i w:val="0"/>
          <w:lang w:val="en-US"/>
        </w:rPr>
        <w:t>ithub</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cố</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gắng</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khắc</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phục</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được</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những</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hạn</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chế</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còn</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tồn</w:t>
      </w:r>
      <w:proofErr w:type="spellEnd"/>
      <w:r w:rsidR="00121F7F" w:rsidRPr="39FE1A3F">
        <w:rPr>
          <w:rStyle w:val="Heading4Char"/>
          <w:b w:val="0"/>
          <w:i w:val="0"/>
          <w:lang w:val="en-US"/>
        </w:rPr>
        <w:t xml:space="preserve"> </w:t>
      </w:r>
      <w:proofErr w:type="spellStart"/>
      <w:r w:rsidR="00121F7F" w:rsidRPr="39FE1A3F">
        <w:rPr>
          <w:rStyle w:val="Heading4Char"/>
          <w:b w:val="0"/>
          <w:i w:val="0"/>
          <w:lang w:val="en-US"/>
        </w:rPr>
        <w:t>động</w:t>
      </w:r>
      <w:proofErr w:type="spellEnd"/>
      <w:r w:rsidR="00121F7F" w:rsidRPr="39FE1A3F">
        <w:rPr>
          <w:rStyle w:val="Heading4Char"/>
          <w:b w:val="0"/>
          <w:i w:val="0"/>
          <w:lang w:val="en-US"/>
        </w:rPr>
        <w:t>.</w:t>
      </w:r>
    </w:p>
    <w:p w14:paraId="1C6C86D6" w14:textId="49BB063E" w:rsidR="00121F7F" w:rsidRPr="009B50E1" w:rsidRDefault="00121F7F" w:rsidP="00E057C8">
      <w:pPr>
        <w:spacing w:after="0"/>
        <w:rPr>
          <w:rStyle w:val="Heading4Char"/>
          <w:b w:val="0"/>
          <w:i w:val="0"/>
          <w:lang w:val="en-US"/>
        </w:rPr>
      </w:pPr>
      <w:r>
        <w:rPr>
          <w:rStyle w:val="Heading4Char"/>
          <w:b w:val="0"/>
          <w:i w:val="0"/>
        </w:rPr>
        <w:tab/>
      </w:r>
      <w:r w:rsidR="00877CA9" w:rsidRPr="0400C1C0">
        <w:rPr>
          <w:rStyle w:val="Heading4Char"/>
          <w:b w:val="0"/>
          <w:i w:val="0"/>
          <w:lang w:val="en-US"/>
        </w:rPr>
        <w:t xml:space="preserve">- </w:t>
      </w:r>
      <w:proofErr w:type="spellStart"/>
      <w:r w:rsidRPr="0400C1C0">
        <w:rPr>
          <w:rStyle w:val="Heading4Char"/>
          <w:b w:val="0"/>
          <w:i w:val="0"/>
          <w:lang w:val="en-US"/>
        </w:rPr>
        <w:t>Cuối</w:t>
      </w:r>
      <w:proofErr w:type="spellEnd"/>
      <w:r w:rsidRPr="0400C1C0">
        <w:rPr>
          <w:rStyle w:val="Heading4Char"/>
          <w:b w:val="0"/>
          <w:i w:val="0"/>
          <w:lang w:val="en-US"/>
        </w:rPr>
        <w:t xml:space="preserve"> </w:t>
      </w:r>
      <w:proofErr w:type="spellStart"/>
      <w:r w:rsidRPr="0400C1C0">
        <w:rPr>
          <w:rStyle w:val="Heading4Char"/>
          <w:b w:val="0"/>
          <w:i w:val="0"/>
          <w:lang w:val="en-US"/>
        </w:rPr>
        <w:t>cùng</w:t>
      </w:r>
      <w:proofErr w:type="spellEnd"/>
      <w:r w:rsidRPr="0400C1C0">
        <w:rPr>
          <w:rStyle w:val="Heading4Char"/>
          <w:b w:val="0"/>
          <w:i w:val="0"/>
          <w:lang w:val="en-US"/>
        </w:rPr>
        <w:t xml:space="preserve">, </w:t>
      </w:r>
      <w:proofErr w:type="spellStart"/>
      <w:r w:rsidRPr="0400C1C0">
        <w:rPr>
          <w:rStyle w:val="Heading4Char"/>
          <w:b w:val="0"/>
          <w:i w:val="0"/>
          <w:lang w:val="en-US"/>
        </w:rPr>
        <w:t>một</w:t>
      </w:r>
      <w:proofErr w:type="spellEnd"/>
      <w:r w:rsidRPr="0400C1C0">
        <w:rPr>
          <w:rStyle w:val="Heading4Char"/>
          <w:b w:val="0"/>
          <w:i w:val="0"/>
          <w:lang w:val="en-US"/>
        </w:rPr>
        <w:t xml:space="preserve"> </w:t>
      </w:r>
      <w:proofErr w:type="spellStart"/>
      <w:r w:rsidRPr="0400C1C0">
        <w:rPr>
          <w:rStyle w:val="Heading4Char"/>
          <w:b w:val="0"/>
          <w:i w:val="0"/>
          <w:lang w:val="en-US"/>
        </w:rPr>
        <w:t>lần</w:t>
      </w:r>
      <w:proofErr w:type="spellEnd"/>
      <w:r w:rsidRPr="0400C1C0">
        <w:rPr>
          <w:rStyle w:val="Heading4Char"/>
          <w:b w:val="0"/>
          <w:i w:val="0"/>
          <w:lang w:val="en-US"/>
        </w:rPr>
        <w:t xml:space="preserve"> </w:t>
      </w:r>
      <w:proofErr w:type="spellStart"/>
      <w:r w:rsidRPr="0400C1C0">
        <w:rPr>
          <w:rStyle w:val="Heading4Char"/>
          <w:b w:val="0"/>
          <w:i w:val="0"/>
          <w:lang w:val="en-US"/>
        </w:rPr>
        <w:t>nữa</w:t>
      </w:r>
      <w:proofErr w:type="spellEnd"/>
      <w:r w:rsidRPr="0400C1C0">
        <w:rPr>
          <w:rStyle w:val="Heading4Char"/>
          <w:b w:val="0"/>
          <w:i w:val="0"/>
          <w:lang w:val="en-US"/>
        </w:rPr>
        <w:t xml:space="preserve"> </w:t>
      </w:r>
      <w:proofErr w:type="spellStart"/>
      <w:r w:rsidRPr="0400C1C0">
        <w:rPr>
          <w:rStyle w:val="Heading4Char"/>
          <w:b w:val="0"/>
          <w:i w:val="0"/>
          <w:lang w:val="en-US"/>
        </w:rPr>
        <w:t>chúng</w:t>
      </w:r>
      <w:proofErr w:type="spellEnd"/>
      <w:r w:rsidRPr="0400C1C0">
        <w:rPr>
          <w:rStyle w:val="Heading4Char"/>
          <w:b w:val="0"/>
          <w:i w:val="0"/>
          <w:lang w:val="en-US"/>
        </w:rPr>
        <w:t xml:space="preserve"> </w:t>
      </w:r>
      <w:proofErr w:type="spellStart"/>
      <w:r w:rsidRPr="0400C1C0">
        <w:rPr>
          <w:rStyle w:val="Heading4Char"/>
          <w:b w:val="0"/>
          <w:i w:val="0"/>
          <w:lang w:val="en-US"/>
        </w:rPr>
        <w:t>em</w:t>
      </w:r>
      <w:proofErr w:type="spellEnd"/>
      <w:r w:rsidRPr="0400C1C0">
        <w:rPr>
          <w:rStyle w:val="Heading4Char"/>
          <w:b w:val="0"/>
          <w:i w:val="0"/>
          <w:lang w:val="en-US"/>
        </w:rPr>
        <w:t xml:space="preserve"> </w:t>
      </w:r>
      <w:proofErr w:type="spellStart"/>
      <w:r w:rsidRPr="0400C1C0">
        <w:rPr>
          <w:rStyle w:val="Heading4Char"/>
          <w:b w:val="0"/>
          <w:i w:val="0"/>
          <w:lang w:val="en-US"/>
        </w:rPr>
        <w:t>xin</w:t>
      </w:r>
      <w:proofErr w:type="spellEnd"/>
      <w:r w:rsidRPr="0400C1C0">
        <w:rPr>
          <w:rStyle w:val="Heading4Char"/>
          <w:b w:val="0"/>
          <w:i w:val="0"/>
          <w:lang w:val="en-US"/>
        </w:rPr>
        <w:t xml:space="preserve"> </w:t>
      </w:r>
      <w:proofErr w:type="spellStart"/>
      <w:r w:rsidRPr="0400C1C0">
        <w:rPr>
          <w:rStyle w:val="Heading4Char"/>
          <w:b w:val="0"/>
          <w:i w:val="0"/>
          <w:lang w:val="en-US"/>
        </w:rPr>
        <w:t>chân</w:t>
      </w:r>
      <w:proofErr w:type="spellEnd"/>
      <w:r w:rsidRPr="0400C1C0">
        <w:rPr>
          <w:rStyle w:val="Heading4Char"/>
          <w:b w:val="0"/>
          <w:i w:val="0"/>
          <w:lang w:val="en-US"/>
        </w:rPr>
        <w:t xml:space="preserve"> </w:t>
      </w:r>
      <w:proofErr w:type="spellStart"/>
      <w:r w:rsidRPr="0400C1C0">
        <w:rPr>
          <w:rStyle w:val="Heading4Char"/>
          <w:b w:val="0"/>
          <w:i w:val="0"/>
          <w:lang w:val="en-US"/>
        </w:rPr>
        <w:t>thành</w:t>
      </w:r>
      <w:proofErr w:type="spellEnd"/>
      <w:r w:rsidRPr="0400C1C0">
        <w:rPr>
          <w:rStyle w:val="Heading4Char"/>
          <w:b w:val="0"/>
          <w:i w:val="0"/>
          <w:lang w:val="en-US"/>
        </w:rPr>
        <w:t xml:space="preserve"> </w:t>
      </w:r>
      <w:proofErr w:type="spellStart"/>
      <w:r w:rsidRPr="0400C1C0">
        <w:rPr>
          <w:rStyle w:val="Heading4Char"/>
          <w:b w:val="0"/>
          <w:i w:val="0"/>
          <w:lang w:val="en-US"/>
        </w:rPr>
        <w:t>cảm</w:t>
      </w:r>
      <w:proofErr w:type="spellEnd"/>
      <w:r w:rsidRPr="0400C1C0">
        <w:rPr>
          <w:rStyle w:val="Heading4Char"/>
          <w:b w:val="0"/>
          <w:i w:val="0"/>
          <w:lang w:val="en-US"/>
        </w:rPr>
        <w:t xml:space="preserve"> </w:t>
      </w:r>
      <w:proofErr w:type="spellStart"/>
      <w:r w:rsidRPr="0400C1C0">
        <w:rPr>
          <w:rStyle w:val="Heading4Char"/>
          <w:b w:val="0"/>
          <w:i w:val="0"/>
          <w:lang w:val="en-US"/>
        </w:rPr>
        <w:t>ơn</w:t>
      </w:r>
      <w:proofErr w:type="spellEnd"/>
      <w:r w:rsidRPr="0400C1C0">
        <w:rPr>
          <w:rStyle w:val="Heading4Char"/>
          <w:b w:val="0"/>
          <w:i w:val="0"/>
          <w:lang w:val="en-US"/>
        </w:rPr>
        <w:t xml:space="preserve"> </w:t>
      </w:r>
      <w:proofErr w:type="spellStart"/>
      <w:r w:rsidRPr="0400C1C0">
        <w:rPr>
          <w:rStyle w:val="Heading4Char"/>
          <w:b w:val="0"/>
          <w:i w:val="0"/>
          <w:lang w:val="en-US"/>
        </w:rPr>
        <w:t>thầy</w:t>
      </w:r>
      <w:proofErr w:type="spellEnd"/>
      <w:r w:rsidRPr="0400C1C0">
        <w:rPr>
          <w:rStyle w:val="Heading4Char"/>
          <w:b w:val="0"/>
          <w:i w:val="0"/>
          <w:lang w:val="en-US"/>
        </w:rPr>
        <w:t xml:space="preserve"> Nguyễn Ngọc </w:t>
      </w:r>
      <w:proofErr w:type="spellStart"/>
      <w:r w:rsidRPr="0400C1C0">
        <w:rPr>
          <w:rStyle w:val="Heading4Char"/>
          <w:b w:val="0"/>
          <w:i w:val="0"/>
          <w:lang w:val="en-US"/>
        </w:rPr>
        <w:t>Tự</w:t>
      </w:r>
      <w:proofErr w:type="spellEnd"/>
      <w:r w:rsidRPr="0400C1C0">
        <w:rPr>
          <w:rStyle w:val="Heading4Char"/>
          <w:b w:val="0"/>
          <w:i w:val="0"/>
          <w:lang w:val="en-US"/>
        </w:rPr>
        <w:t xml:space="preserve">, </w:t>
      </w:r>
      <w:proofErr w:type="spellStart"/>
      <w:r w:rsidR="00E057C8" w:rsidRPr="0400C1C0">
        <w:rPr>
          <w:rStyle w:val="Heading4Char"/>
          <w:b w:val="0"/>
          <w:i w:val="0"/>
          <w:lang w:val="en-US"/>
        </w:rPr>
        <w:t>thầy</w:t>
      </w:r>
      <w:proofErr w:type="spellEnd"/>
      <w:r w:rsidRPr="0400C1C0">
        <w:rPr>
          <w:rStyle w:val="Heading4Char"/>
          <w:b w:val="0"/>
          <w:i w:val="0"/>
          <w:lang w:val="en-US"/>
        </w:rPr>
        <w:t xml:space="preserve"> </w:t>
      </w:r>
      <w:proofErr w:type="spellStart"/>
      <w:r w:rsidRPr="0400C1C0">
        <w:rPr>
          <w:rStyle w:val="Heading4Char"/>
          <w:b w:val="0"/>
          <w:i w:val="0"/>
          <w:lang w:val="en-US"/>
        </w:rPr>
        <w:t>đã</w:t>
      </w:r>
      <w:proofErr w:type="spellEnd"/>
      <w:r w:rsidRPr="0400C1C0">
        <w:rPr>
          <w:rStyle w:val="Heading4Char"/>
          <w:b w:val="0"/>
          <w:i w:val="0"/>
          <w:lang w:val="en-US"/>
        </w:rPr>
        <w:t xml:space="preserve"> </w:t>
      </w:r>
      <w:proofErr w:type="spellStart"/>
      <w:r w:rsidR="00875625" w:rsidRPr="0400C1C0">
        <w:rPr>
          <w:rStyle w:val="Heading4Char"/>
          <w:b w:val="0"/>
          <w:i w:val="0"/>
          <w:lang w:val="en-US"/>
        </w:rPr>
        <w:t>không</w:t>
      </w:r>
      <w:proofErr w:type="spellEnd"/>
      <w:r w:rsidR="00875625" w:rsidRPr="0400C1C0">
        <w:rPr>
          <w:rStyle w:val="Heading4Char"/>
          <w:b w:val="0"/>
          <w:i w:val="0"/>
          <w:lang w:val="en-US"/>
        </w:rPr>
        <w:t xml:space="preserve"> </w:t>
      </w:r>
      <w:proofErr w:type="spellStart"/>
      <w:r w:rsidR="00875625" w:rsidRPr="0400C1C0">
        <w:rPr>
          <w:rStyle w:val="Heading4Char"/>
          <w:b w:val="0"/>
          <w:i w:val="0"/>
          <w:lang w:val="en-US"/>
        </w:rPr>
        <w:t>ngại</w:t>
      </w:r>
      <w:proofErr w:type="spellEnd"/>
      <w:r w:rsidR="00875625" w:rsidRPr="0400C1C0">
        <w:rPr>
          <w:rStyle w:val="Heading4Char"/>
          <w:b w:val="0"/>
          <w:i w:val="0"/>
          <w:lang w:val="en-US"/>
        </w:rPr>
        <w:t xml:space="preserve"> </w:t>
      </w:r>
      <w:proofErr w:type="spellStart"/>
      <w:r w:rsidR="00875625" w:rsidRPr="0400C1C0">
        <w:rPr>
          <w:rStyle w:val="Heading4Char"/>
          <w:b w:val="0"/>
          <w:i w:val="0"/>
          <w:lang w:val="en-US"/>
        </w:rPr>
        <w:t>k</w:t>
      </w:r>
      <w:r w:rsidR="00325BE6" w:rsidRPr="0400C1C0">
        <w:rPr>
          <w:rStyle w:val="Heading4Char"/>
          <w:b w:val="0"/>
          <w:i w:val="0"/>
          <w:lang w:val="en-US"/>
        </w:rPr>
        <w:t>hó</w:t>
      </w:r>
      <w:proofErr w:type="spellEnd"/>
      <w:r w:rsidR="00325BE6" w:rsidRPr="0400C1C0">
        <w:rPr>
          <w:rStyle w:val="Heading4Char"/>
          <w:b w:val="0"/>
          <w:i w:val="0"/>
          <w:lang w:val="en-US"/>
        </w:rPr>
        <w:t xml:space="preserve"> </w:t>
      </w:r>
      <w:proofErr w:type="spellStart"/>
      <w:r w:rsidR="00FE40B9" w:rsidRPr="0400C1C0">
        <w:rPr>
          <w:rStyle w:val="Heading4Char"/>
          <w:b w:val="0"/>
          <w:i w:val="0"/>
          <w:lang w:val="en-US"/>
        </w:rPr>
        <w:t>khăn</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luôn</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giúp</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đỡ</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chúng</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em</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trong</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quá</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trình</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thực</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hiện</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đồ</w:t>
      </w:r>
      <w:proofErr w:type="spellEnd"/>
      <w:r w:rsidR="00325BE6" w:rsidRPr="0400C1C0">
        <w:rPr>
          <w:rStyle w:val="Heading4Char"/>
          <w:b w:val="0"/>
          <w:i w:val="0"/>
          <w:lang w:val="en-US"/>
        </w:rPr>
        <w:t xml:space="preserve"> </w:t>
      </w:r>
      <w:proofErr w:type="spellStart"/>
      <w:r w:rsidR="00325BE6" w:rsidRPr="0400C1C0">
        <w:rPr>
          <w:rStyle w:val="Heading4Char"/>
          <w:b w:val="0"/>
          <w:i w:val="0"/>
          <w:lang w:val="en-US"/>
        </w:rPr>
        <w:t>án</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và</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luôn</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nhiệt</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tình</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giảng</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dạy</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trong</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học</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tập</w:t>
      </w:r>
      <w:proofErr w:type="spellEnd"/>
      <w:r w:rsidR="00325BE6" w:rsidRPr="0400C1C0">
        <w:rPr>
          <w:rStyle w:val="Heading4Char"/>
          <w:b w:val="0"/>
          <w:i w:val="0"/>
          <w:lang w:val="en-US"/>
        </w:rPr>
        <w:t>.</w:t>
      </w:r>
      <w:r w:rsidR="003B7B8D" w:rsidRPr="0400C1C0">
        <w:rPr>
          <w:rStyle w:val="Heading4Char"/>
          <w:b w:val="0"/>
          <w:i w:val="0"/>
          <w:lang w:val="en-US"/>
        </w:rPr>
        <w:t xml:space="preserve"> </w:t>
      </w:r>
      <w:proofErr w:type="spellStart"/>
      <w:r w:rsidR="003B7B8D" w:rsidRPr="0400C1C0">
        <w:rPr>
          <w:rStyle w:val="Heading4Char"/>
          <w:b w:val="0"/>
          <w:i w:val="0"/>
          <w:lang w:val="en-US"/>
        </w:rPr>
        <w:t>Chúng</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em</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xin</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gửi</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tặng</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thầy</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những</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lời</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chúc</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tốt</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đẹp</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nhất</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chúc</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thầy</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luôn</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vui</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vẻ</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hạnh</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phúc</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và</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thành</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công</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trong</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sứ</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mệnh</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cao</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cả</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của</w:t>
      </w:r>
      <w:proofErr w:type="spellEnd"/>
      <w:r w:rsidR="003B7B8D" w:rsidRPr="0400C1C0">
        <w:rPr>
          <w:rStyle w:val="Heading4Char"/>
          <w:b w:val="0"/>
          <w:i w:val="0"/>
          <w:lang w:val="en-US"/>
        </w:rPr>
        <w:t xml:space="preserve"> </w:t>
      </w:r>
      <w:proofErr w:type="spellStart"/>
      <w:r w:rsidR="003B7B8D" w:rsidRPr="0400C1C0">
        <w:rPr>
          <w:rStyle w:val="Heading4Char"/>
          <w:b w:val="0"/>
          <w:i w:val="0"/>
          <w:lang w:val="en-US"/>
        </w:rPr>
        <w:t>mình</w:t>
      </w:r>
      <w:proofErr w:type="spellEnd"/>
      <w:r w:rsidR="00332C45" w:rsidRPr="0400C1C0">
        <w:rPr>
          <w:rStyle w:val="Heading4Char"/>
          <w:b w:val="0"/>
          <w:i w:val="0"/>
          <w:lang w:val="en-US"/>
        </w:rPr>
        <w:t>.</w:t>
      </w:r>
    </w:p>
    <w:p w14:paraId="480EAF38" w14:textId="4115FEF4" w:rsidR="78E5CDB2" w:rsidRPr="002E2C57" w:rsidRDefault="78E5CDB2" w:rsidP="78E5CDB2">
      <w:pPr>
        <w:rPr>
          <w:lang w:val="vi-VN"/>
        </w:rPr>
      </w:pPr>
    </w:p>
    <w:p w14:paraId="2C7D4059" w14:textId="2CC28A30" w:rsidR="78E5CDB2" w:rsidRPr="002E2C57" w:rsidRDefault="78E5CDB2" w:rsidP="78E5CDB2">
      <w:pPr>
        <w:rPr>
          <w:lang w:val="vi-VN"/>
        </w:rPr>
      </w:pPr>
    </w:p>
    <w:p w14:paraId="6EEC13DB" w14:textId="10EFEFA1" w:rsidR="78E5CDB2" w:rsidRPr="002E2C57" w:rsidRDefault="78E5CDB2" w:rsidP="78E5CDB2">
      <w:pPr>
        <w:rPr>
          <w:lang w:val="vi-VN"/>
        </w:rPr>
      </w:pPr>
    </w:p>
    <w:p w14:paraId="6D174F41" w14:textId="2D92C723" w:rsidR="720B5144" w:rsidRPr="002E2C57" w:rsidRDefault="720B5144" w:rsidP="78E5CDB2">
      <w:pPr>
        <w:rPr>
          <w:lang w:val="vi-VN"/>
        </w:rPr>
      </w:pPr>
    </w:p>
    <w:p w14:paraId="5F28C331" w14:textId="03E41C49" w:rsidR="73D9A4F3" w:rsidRDefault="73D9A4F3" w:rsidP="78E5CDB2">
      <w:pPr>
        <w:rPr>
          <w:lang w:val="vi-VN"/>
        </w:rPr>
      </w:pPr>
    </w:p>
    <w:p w14:paraId="788F3C1D" w14:textId="17806B3F" w:rsidR="0072066B" w:rsidRDefault="0072066B">
      <w:pPr>
        <w:spacing w:line="278" w:lineRule="auto"/>
        <w:jc w:val="left"/>
        <w:rPr>
          <w:lang w:val="vi-VN"/>
        </w:rPr>
      </w:pPr>
      <w:r>
        <w:rPr>
          <w:lang w:val="vi-VN"/>
        </w:rPr>
        <w:br w:type="page"/>
      </w:r>
    </w:p>
    <w:p w14:paraId="349EFD38" w14:textId="25F33017" w:rsidR="173B2F97" w:rsidRPr="002E2C57" w:rsidRDefault="00D00E5F" w:rsidP="00E83A42">
      <w:pPr>
        <w:pStyle w:val="Heading1"/>
      </w:pPr>
      <w:bookmarkStart w:id="217" w:name="_Toc169731680"/>
      <w:r w:rsidRPr="28E3EB30">
        <w:lastRenderedPageBreak/>
        <w:t>DANH MỤC TÀI LIỆU THAM KHẢO</w:t>
      </w:r>
      <w:bookmarkEnd w:id="217"/>
    </w:p>
    <w:p w14:paraId="4A630B59" w14:textId="70A8BA7D" w:rsidR="00470B35" w:rsidRDefault="0081050C" w:rsidP="00470B35">
      <w:r w:rsidRPr="00041756">
        <w:t xml:space="preserve">1. </w:t>
      </w:r>
      <w:r w:rsidR="00041756" w:rsidRPr="00041756">
        <w:t xml:space="preserve">Campagna, M., &amp; </w:t>
      </w:r>
      <w:proofErr w:type="spellStart"/>
      <w:r w:rsidR="00041756" w:rsidRPr="00041756">
        <w:t>Gueron</w:t>
      </w:r>
      <w:proofErr w:type="spellEnd"/>
      <w:r w:rsidR="00041756" w:rsidRPr="00041756">
        <w:t>, S. (2019). Key management systems at the cloud scale. Cryptography, 3(3), 23.</w:t>
      </w:r>
    </w:p>
    <w:p w14:paraId="2D9C7320" w14:textId="14072FF2" w:rsidR="0081050C" w:rsidRDefault="0081050C" w:rsidP="00470B35">
      <w:r w:rsidRPr="002E2C57">
        <w:t xml:space="preserve">2. </w:t>
      </w:r>
      <w:r w:rsidR="00041756" w:rsidRPr="002E2C57">
        <w:t>Mozaffari-Kermani, M., &amp; Reyhani-</w:t>
      </w:r>
      <w:proofErr w:type="spellStart"/>
      <w:r w:rsidR="00041756" w:rsidRPr="002E2C57">
        <w:t>Masoleh</w:t>
      </w:r>
      <w:proofErr w:type="spellEnd"/>
      <w:r w:rsidR="00041756" w:rsidRPr="002E2C57">
        <w:t xml:space="preserve">, A. (2011). </w:t>
      </w:r>
      <w:r w:rsidR="00041756" w:rsidRPr="0081050C">
        <w:t>Efficient and high-performance parallel hardware architectures for the AES-GCM. IEEE Transactions on Computers, 61(8), 1165-1178</w:t>
      </w:r>
      <w:r w:rsidR="00041756">
        <w:t>.</w:t>
      </w:r>
    </w:p>
    <w:p w14:paraId="5817794F" w14:textId="7B078B01" w:rsidR="78E5CDB2" w:rsidRDefault="00041756" w:rsidP="00470B35">
      <w:r>
        <w:t xml:space="preserve">3. </w:t>
      </w:r>
      <w:r w:rsidR="00E31C40" w:rsidRPr="00E31C40">
        <w:t>Odelu, V., Das, A. K., Rao, Y. S., Kumari, S., Khan, M. K., &amp; Choo, K. K. R. (2017). Pairing-based CP-ABE with constant-size ciphertexts and secret keys for cloud environment. Computer Standards &amp; Interfaces, 54, 3-9.</w:t>
      </w:r>
    </w:p>
    <w:p w14:paraId="150A0E7A" w14:textId="63672989" w:rsidR="00041756" w:rsidRDefault="00A96AB2" w:rsidP="00470B35">
      <w:r>
        <w:t xml:space="preserve">4. </w:t>
      </w:r>
      <w:r w:rsidR="0019478F" w:rsidRPr="0019478F">
        <w:t xml:space="preserve">Agrawal, Shashank, and Melissa Chase. "FAME: </w:t>
      </w:r>
      <w:r w:rsidR="0019478F">
        <w:t>F</w:t>
      </w:r>
      <w:r w:rsidR="0019478F" w:rsidRPr="0019478F">
        <w:t>ast attribute-based message encryption." In Proceedings of the 2017 ACM SIGSAC Conference on Computer and Communications Security, pp. 665-682. 2017.</w:t>
      </w:r>
    </w:p>
    <w:p w14:paraId="43B38B01" w14:textId="3A8B5B86" w:rsidR="00A96AB2" w:rsidRPr="00470B35" w:rsidRDefault="00E31C40" w:rsidP="00470B35">
      <w:r w:rsidRPr="002E2C57">
        <w:t xml:space="preserve">5. </w:t>
      </w:r>
      <w:r w:rsidR="00B77D9D" w:rsidRPr="002E2C57">
        <w:t>Ed-</w:t>
      </w:r>
      <w:proofErr w:type="spellStart"/>
      <w:r w:rsidR="00B77D9D" w:rsidRPr="002E2C57">
        <w:t>Daibouni</w:t>
      </w:r>
      <w:proofErr w:type="spellEnd"/>
      <w:r w:rsidR="00B77D9D" w:rsidRPr="002E2C57">
        <w:t xml:space="preserve">, M., </w:t>
      </w:r>
      <w:proofErr w:type="spellStart"/>
      <w:r w:rsidR="00B77D9D" w:rsidRPr="002E2C57">
        <w:t>Lebbat</w:t>
      </w:r>
      <w:proofErr w:type="spellEnd"/>
      <w:r w:rsidR="00B77D9D" w:rsidRPr="002E2C57">
        <w:t xml:space="preserve">, A., </w:t>
      </w:r>
      <w:proofErr w:type="spellStart"/>
      <w:r w:rsidR="00B77D9D" w:rsidRPr="002E2C57">
        <w:t>Tallal</w:t>
      </w:r>
      <w:proofErr w:type="spellEnd"/>
      <w:r w:rsidR="00B77D9D" w:rsidRPr="002E2C57">
        <w:t xml:space="preserve">, S., &amp; </w:t>
      </w:r>
      <w:proofErr w:type="spellStart"/>
      <w:r w:rsidR="00B77D9D" w:rsidRPr="002E2C57">
        <w:t>Medromi</w:t>
      </w:r>
      <w:proofErr w:type="spellEnd"/>
      <w:r w:rsidR="00B77D9D" w:rsidRPr="002E2C57">
        <w:t xml:space="preserve">, H. (2016). </w:t>
      </w:r>
      <w:r w:rsidR="00B77D9D" w:rsidRPr="00B77D9D">
        <w:t>Toward a new extension of the access control model ABAC for cloud computing. In Advances in Ubiquitous Networking: Proceedings of the UNet’15 1 (pp. 79-89). Springer Singapore.</w:t>
      </w:r>
    </w:p>
    <w:sectPr w:rsidR="00A96AB2" w:rsidRPr="00470B35" w:rsidSect="00E91989">
      <w:footerReference w:type="default" r:id="rId39"/>
      <w:pgSz w:w="11906" w:h="16838" w:code="9"/>
      <w:pgMar w:top="1134" w:right="1134" w:bottom="1134" w:left="1701"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Lê Minh Quân" w:date="2024-06-19T14:01:00Z" w:initials="LQ">
    <w:p w14:paraId="6411D22C" w14:textId="2B0DFAE3" w:rsidR="6C173708" w:rsidRDefault="6C173708">
      <w:pPr>
        <w:pStyle w:val="CommentText"/>
      </w:pPr>
      <w:r>
        <w:t>ủa font-size là 13 hay 14</w:t>
      </w:r>
      <w:r>
        <w:rPr>
          <w:rStyle w:val="CommentReference"/>
        </w:rPr>
        <w:annotationRef/>
      </w:r>
    </w:p>
  </w:comment>
  <w:comment w:id="44" w:author="Lại Quan Thiên" w:date="2024-06-19T14:59:00Z" w:initials="TL">
    <w:p w14:paraId="0B6EA2DC" w14:textId="77777777" w:rsidR="00EA0850" w:rsidRDefault="00EA0850" w:rsidP="00EA0850">
      <w:pPr>
        <w:pStyle w:val="CommentText"/>
        <w:jc w:val="left"/>
      </w:pPr>
      <w:r>
        <w:rPr>
          <w:rStyle w:val="CommentReference"/>
        </w:rPr>
        <w:annotationRef/>
      </w:r>
      <w:r>
        <w:t>13</w:t>
      </w:r>
    </w:p>
  </w:comment>
  <w:comment w:id="115" w:author="Lê Minh Quân" w:date="2024-06-18T20:43:00Z" w:initials="LQ">
    <w:p w14:paraId="09C2A853" w14:textId="77777777" w:rsidR="00A30802" w:rsidRDefault="00A30802" w:rsidP="00A30802">
      <w:r>
        <w:t>nữa sửa abac xong thì sửa hình này lại nhe</w:t>
      </w:r>
      <w:r>
        <w:annotationRef/>
      </w:r>
    </w:p>
  </w:comment>
  <w:comment w:id="128" w:author="Lê Minh Quân" w:date="2024-06-19T14:13:00Z" w:initials="LQ">
    <w:p w14:paraId="425596F3" w14:textId="5D590B4B" w:rsidR="4FB95B99" w:rsidRDefault="4FB95B99">
      <w:pPr>
        <w:pStyle w:val="CommentText"/>
      </w:pPr>
      <w:r>
        <w:t xml:space="preserve">thấy hơi thừa... </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411D22C" w15:done="1"/>
  <w15:commentEx w15:paraId="0B6EA2DC" w15:paraIdParent="6411D22C" w15:done="1"/>
  <w15:commentEx w15:paraId="09C2A853" w15:done="1"/>
  <w15:commentEx w15:paraId="425596F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2AAB65" w16cex:dateUtc="2024-06-19T07:01:00Z"/>
  <w16cex:commentExtensible w16cex:durableId="6C6A7CD3" w16cex:dateUtc="2024-06-19T07:59:00Z"/>
  <w16cex:commentExtensible w16cex:durableId="779CB0FF" w16cex:dateUtc="2024-06-18T13:43:00Z">
    <w16cex:extLst>
      <w16:ext w16:uri="{CE6994B0-6A32-4C9F-8C6B-6E91EDA988CE}">
        <cr:reactions xmlns:cr="http://schemas.microsoft.com/office/comments/2020/reactions">
          <cr:reaction reactionType="1">
            <cr:reactionInfo dateUtc="2024-06-19T08:20:48Z">
              <cr:user userId="S::22521270@ms.uit.edu.vn::2bd3cda8-817e-4578-a39c-943211a8b916" userProvider="AD" userName="Đặng Đức Tài"/>
            </cr:reactionInfo>
          </cr:reaction>
        </cr:reactions>
      </w16:ext>
    </w16cex:extLst>
  </w16cex:commentExtensible>
  <w16cex:commentExtensible w16cex:durableId="3A8C5732" w16cex:dateUtc="2024-06-19T07: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411D22C" w16cid:durableId="3E2AAB65"/>
  <w16cid:commentId w16cid:paraId="0B6EA2DC" w16cid:durableId="6C6A7CD3"/>
  <w16cid:commentId w16cid:paraId="09C2A853" w16cid:durableId="779CB0FF"/>
  <w16cid:commentId w16cid:paraId="425596F3" w16cid:durableId="3A8C57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28EF3E" w14:textId="77777777" w:rsidR="001D19F2" w:rsidRDefault="001D19F2" w:rsidP="00F56100">
      <w:pPr>
        <w:spacing w:after="0" w:line="240" w:lineRule="auto"/>
      </w:pPr>
      <w:r>
        <w:separator/>
      </w:r>
    </w:p>
  </w:endnote>
  <w:endnote w:type="continuationSeparator" w:id="0">
    <w:p w14:paraId="7FD8CD36" w14:textId="77777777" w:rsidR="001D19F2" w:rsidRDefault="001D19F2" w:rsidP="00F56100">
      <w:pPr>
        <w:spacing w:after="0" w:line="240" w:lineRule="auto"/>
      </w:pPr>
      <w:r>
        <w:continuationSeparator/>
      </w:r>
    </w:p>
  </w:endnote>
  <w:endnote w:type="continuationNotice" w:id="1">
    <w:p w14:paraId="73DD9BF9" w14:textId="77777777" w:rsidR="001D19F2" w:rsidRDefault="001D19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112373"/>
      <w:docPartObj>
        <w:docPartGallery w:val="Page Numbers (Bottom of Page)"/>
        <w:docPartUnique/>
      </w:docPartObj>
    </w:sdtPr>
    <w:sdtEndPr>
      <w:rPr>
        <w:noProof/>
      </w:rPr>
    </w:sdtEndPr>
    <w:sdtContent>
      <w:p w14:paraId="26307DB1" w14:textId="5B8B20CB" w:rsidR="00E91989" w:rsidRDefault="00E919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A5AC30" w14:textId="77777777" w:rsidR="00034B7F" w:rsidRDefault="00034B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2E5B13" w14:textId="77777777" w:rsidR="001D19F2" w:rsidRDefault="001D19F2" w:rsidP="00F56100">
      <w:pPr>
        <w:spacing w:after="0" w:line="240" w:lineRule="auto"/>
      </w:pPr>
      <w:r>
        <w:separator/>
      </w:r>
    </w:p>
  </w:footnote>
  <w:footnote w:type="continuationSeparator" w:id="0">
    <w:p w14:paraId="21BE7729" w14:textId="77777777" w:rsidR="001D19F2" w:rsidRDefault="001D19F2" w:rsidP="00F56100">
      <w:pPr>
        <w:spacing w:after="0" w:line="240" w:lineRule="auto"/>
      </w:pPr>
      <w:r>
        <w:continuationSeparator/>
      </w:r>
    </w:p>
  </w:footnote>
  <w:footnote w:type="continuationNotice" w:id="1">
    <w:p w14:paraId="24C879E6" w14:textId="77777777" w:rsidR="001D19F2" w:rsidRDefault="001D19F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D35A9" w14:textId="5CAFD5A3" w:rsidR="00F56100" w:rsidRDefault="00F561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6D0BD" w14:textId="77777777" w:rsidR="00E91989" w:rsidRDefault="00E919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C1C2F"/>
    <w:multiLevelType w:val="hybridMultilevel"/>
    <w:tmpl w:val="FFFFFFFF"/>
    <w:lvl w:ilvl="0" w:tplc="254AEEE8">
      <w:start w:val="1"/>
      <w:numFmt w:val="bullet"/>
      <w:lvlText w:val=""/>
      <w:lvlJc w:val="left"/>
      <w:pPr>
        <w:ind w:left="1440" w:hanging="360"/>
      </w:pPr>
      <w:rPr>
        <w:rFonts w:ascii="Symbol" w:hAnsi="Symbol" w:hint="default"/>
      </w:rPr>
    </w:lvl>
    <w:lvl w:ilvl="1" w:tplc="C510A1EA">
      <w:start w:val="1"/>
      <w:numFmt w:val="bullet"/>
      <w:lvlText w:val="o"/>
      <w:lvlJc w:val="left"/>
      <w:pPr>
        <w:ind w:left="2160" w:hanging="360"/>
      </w:pPr>
      <w:rPr>
        <w:rFonts w:ascii="Courier New" w:hAnsi="Courier New" w:hint="default"/>
      </w:rPr>
    </w:lvl>
    <w:lvl w:ilvl="2" w:tplc="3A7E7248">
      <w:start w:val="1"/>
      <w:numFmt w:val="bullet"/>
      <w:lvlText w:val=""/>
      <w:lvlJc w:val="left"/>
      <w:pPr>
        <w:ind w:left="2880" w:hanging="360"/>
      </w:pPr>
      <w:rPr>
        <w:rFonts w:ascii="Wingdings" w:hAnsi="Wingdings" w:hint="default"/>
      </w:rPr>
    </w:lvl>
    <w:lvl w:ilvl="3" w:tplc="BECAEFB0">
      <w:start w:val="1"/>
      <w:numFmt w:val="bullet"/>
      <w:lvlText w:val=""/>
      <w:lvlJc w:val="left"/>
      <w:pPr>
        <w:ind w:left="3600" w:hanging="360"/>
      </w:pPr>
      <w:rPr>
        <w:rFonts w:ascii="Symbol" w:hAnsi="Symbol" w:hint="default"/>
      </w:rPr>
    </w:lvl>
    <w:lvl w:ilvl="4" w:tplc="EE782BBE">
      <w:start w:val="1"/>
      <w:numFmt w:val="bullet"/>
      <w:lvlText w:val="o"/>
      <w:lvlJc w:val="left"/>
      <w:pPr>
        <w:ind w:left="4320" w:hanging="360"/>
      </w:pPr>
      <w:rPr>
        <w:rFonts w:ascii="Courier New" w:hAnsi="Courier New" w:hint="default"/>
      </w:rPr>
    </w:lvl>
    <w:lvl w:ilvl="5" w:tplc="9A60BAEC">
      <w:start w:val="1"/>
      <w:numFmt w:val="bullet"/>
      <w:lvlText w:val=""/>
      <w:lvlJc w:val="left"/>
      <w:pPr>
        <w:ind w:left="5040" w:hanging="360"/>
      </w:pPr>
      <w:rPr>
        <w:rFonts w:ascii="Wingdings" w:hAnsi="Wingdings" w:hint="default"/>
      </w:rPr>
    </w:lvl>
    <w:lvl w:ilvl="6" w:tplc="64BC2100">
      <w:start w:val="1"/>
      <w:numFmt w:val="bullet"/>
      <w:lvlText w:val=""/>
      <w:lvlJc w:val="left"/>
      <w:pPr>
        <w:ind w:left="5760" w:hanging="360"/>
      </w:pPr>
      <w:rPr>
        <w:rFonts w:ascii="Symbol" w:hAnsi="Symbol" w:hint="default"/>
      </w:rPr>
    </w:lvl>
    <w:lvl w:ilvl="7" w:tplc="7E029CF4">
      <w:start w:val="1"/>
      <w:numFmt w:val="bullet"/>
      <w:lvlText w:val="o"/>
      <w:lvlJc w:val="left"/>
      <w:pPr>
        <w:ind w:left="6480" w:hanging="360"/>
      </w:pPr>
      <w:rPr>
        <w:rFonts w:ascii="Courier New" w:hAnsi="Courier New" w:hint="default"/>
      </w:rPr>
    </w:lvl>
    <w:lvl w:ilvl="8" w:tplc="DC64ABDC">
      <w:start w:val="1"/>
      <w:numFmt w:val="bullet"/>
      <w:lvlText w:val=""/>
      <w:lvlJc w:val="left"/>
      <w:pPr>
        <w:ind w:left="7200" w:hanging="360"/>
      </w:pPr>
      <w:rPr>
        <w:rFonts w:ascii="Wingdings" w:hAnsi="Wingdings" w:hint="default"/>
      </w:rPr>
    </w:lvl>
  </w:abstractNum>
  <w:abstractNum w:abstractNumId="1" w15:restartNumberingAfterBreak="0">
    <w:nsid w:val="0D1F0667"/>
    <w:multiLevelType w:val="hybridMultilevel"/>
    <w:tmpl w:val="8578C870"/>
    <w:lvl w:ilvl="0" w:tplc="B740BF3A">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D95F98"/>
    <w:multiLevelType w:val="hybridMultilevel"/>
    <w:tmpl w:val="FFFFFFFF"/>
    <w:lvl w:ilvl="0" w:tplc="9CBEA0AE">
      <w:start w:val="1"/>
      <w:numFmt w:val="bullet"/>
      <w:lvlText w:val=""/>
      <w:lvlJc w:val="left"/>
      <w:pPr>
        <w:ind w:left="1440" w:hanging="360"/>
      </w:pPr>
      <w:rPr>
        <w:rFonts w:ascii="Symbol" w:hAnsi="Symbol" w:hint="default"/>
      </w:rPr>
    </w:lvl>
    <w:lvl w:ilvl="1" w:tplc="BF1C0676">
      <w:start w:val="1"/>
      <w:numFmt w:val="bullet"/>
      <w:lvlText w:val="o"/>
      <w:lvlJc w:val="left"/>
      <w:pPr>
        <w:ind w:left="2160" w:hanging="360"/>
      </w:pPr>
      <w:rPr>
        <w:rFonts w:ascii="Courier New" w:hAnsi="Courier New" w:hint="default"/>
      </w:rPr>
    </w:lvl>
    <w:lvl w:ilvl="2" w:tplc="1E8AF742">
      <w:start w:val="1"/>
      <w:numFmt w:val="bullet"/>
      <w:lvlText w:val=""/>
      <w:lvlJc w:val="left"/>
      <w:pPr>
        <w:ind w:left="2880" w:hanging="360"/>
      </w:pPr>
      <w:rPr>
        <w:rFonts w:ascii="Wingdings" w:hAnsi="Wingdings" w:hint="default"/>
      </w:rPr>
    </w:lvl>
    <w:lvl w:ilvl="3" w:tplc="66E83930">
      <w:start w:val="1"/>
      <w:numFmt w:val="bullet"/>
      <w:lvlText w:val=""/>
      <w:lvlJc w:val="left"/>
      <w:pPr>
        <w:ind w:left="3600" w:hanging="360"/>
      </w:pPr>
      <w:rPr>
        <w:rFonts w:ascii="Symbol" w:hAnsi="Symbol" w:hint="default"/>
      </w:rPr>
    </w:lvl>
    <w:lvl w:ilvl="4" w:tplc="664A8DB2">
      <w:start w:val="1"/>
      <w:numFmt w:val="bullet"/>
      <w:lvlText w:val="o"/>
      <w:lvlJc w:val="left"/>
      <w:pPr>
        <w:ind w:left="4320" w:hanging="360"/>
      </w:pPr>
      <w:rPr>
        <w:rFonts w:ascii="Courier New" w:hAnsi="Courier New" w:hint="default"/>
      </w:rPr>
    </w:lvl>
    <w:lvl w:ilvl="5" w:tplc="51906E6C">
      <w:start w:val="1"/>
      <w:numFmt w:val="bullet"/>
      <w:lvlText w:val=""/>
      <w:lvlJc w:val="left"/>
      <w:pPr>
        <w:ind w:left="5040" w:hanging="360"/>
      </w:pPr>
      <w:rPr>
        <w:rFonts w:ascii="Wingdings" w:hAnsi="Wingdings" w:hint="default"/>
      </w:rPr>
    </w:lvl>
    <w:lvl w:ilvl="6" w:tplc="85442602">
      <w:start w:val="1"/>
      <w:numFmt w:val="bullet"/>
      <w:lvlText w:val=""/>
      <w:lvlJc w:val="left"/>
      <w:pPr>
        <w:ind w:left="5760" w:hanging="360"/>
      </w:pPr>
      <w:rPr>
        <w:rFonts w:ascii="Symbol" w:hAnsi="Symbol" w:hint="default"/>
      </w:rPr>
    </w:lvl>
    <w:lvl w:ilvl="7" w:tplc="9168ED7E">
      <w:start w:val="1"/>
      <w:numFmt w:val="bullet"/>
      <w:lvlText w:val="o"/>
      <w:lvlJc w:val="left"/>
      <w:pPr>
        <w:ind w:left="6480" w:hanging="360"/>
      </w:pPr>
      <w:rPr>
        <w:rFonts w:ascii="Courier New" w:hAnsi="Courier New" w:hint="default"/>
      </w:rPr>
    </w:lvl>
    <w:lvl w:ilvl="8" w:tplc="B9FC9418">
      <w:start w:val="1"/>
      <w:numFmt w:val="bullet"/>
      <w:lvlText w:val=""/>
      <w:lvlJc w:val="left"/>
      <w:pPr>
        <w:ind w:left="7200" w:hanging="360"/>
      </w:pPr>
      <w:rPr>
        <w:rFonts w:ascii="Wingdings" w:hAnsi="Wingdings" w:hint="default"/>
      </w:rPr>
    </w:lvl>
  </w:abstractNum>
  <w:abstractNum w:abstractNumId="3" w15:restartNumberingAfterBreak="0">
    <w:nsid w:val="2B671C16"/>
    <w:multiLevelType w:val="hybridMultilevel"/>
    <w:tmpl w:val="FFFFFFFF"/>
    <w:lvl w:ilvl="0" w:tplc="2A404E1C">
      <w:start w:val="1"/>
      <w:numFmt w:val="bullet"/>
      <w:lvlText w:val=""/>
      <w:lvlJc w:val="left"/>
      <w:pPr>
        <w:ind w:left="1440" w:hanging="360"/>
      </w:pPr>
      <w:rPr>
        <w:rFonts w:ascii="Symbol" w:hAnsi="Symbol" w:hint="default"/>
      </w:rPr>
    </w:lvl>
    <w:lvl w:ilvl="1" w:tplc="12825BBE">
      <w:start w:val="1"/>
      <w:numFmt w:val="bullet"/>
      <w:lvlText w:val="o"/>
      <w:lvlJc w:val="left"/>
      <w:pPr>
        <w:ind w:left="2160" w:hanging="360"/>
      </w:pPr>
      <w:rPr>
        <w:rFonts w:ascii="Courier New" w:hAnsi="Courier New" w:hint="default"/>
      </w:rPr>
    </w:lvl>
    <w:lvl w:ilvl="2" w:tplc="072C67AA">
      <w:start w:val="1"/>
      <w:numFmt w:val="bullet"/>
      <w:lvlText w:val=""/>
      <w:lvlJc w:val="left"/>
      <w:pPr>
        <w:ind w:left="2880" w:hanging="360"/>
      </w:pPr>
      <w:rPr>
        <w:rFonts w:ascii="Wingdings" w:hAnsi="Wingdings" w:hint="default"/>
      </w:rPr>
    </w:lvl>
    <w:lvl w:ilvl="3" w:tplc="52C24DE2">
      <w:start w:val="1"/>
      <w:numFmt w:val="bullet"/>
      <w:lvlText w:val=""/>
      <w:lvlJc w:val="left"/>
      <w:pPr>
        <w:ind w:left="3600" w:hanging="360"/>
      </w:pPr>
      <w:rPr>
        <w:rFonts w:ascii="Symbol" w:hAnsi="Symbol" w:hint="default"/>
      </w:rPr>
    </w:lvl>
    <w:lvl w:ilvl="4" w:tplc="5C64D248">
      <w:start w:val="1"/>
      <w:numFmt w:val="bullet"/>
      <w:lvlText w:val="o"/>
      <w:lvlJc w:val="left"/>
      <w:pPr>
        <w:ind w:left="4320" w:hanging="360"/>
      </w:pPr>
      <w:rPr>
        <w:rFonts w:ascii="Courier New" w:hAnsi="Courier New" w:hint="default"/>
      </w:rPr>
    </w:lvl>
    <w:lvl w:ilvl="5" w:tplc="D11A909A">
      <w:start w:val="1"/>
      <w:numFmt w:val="bullet"/>
      <w:lvlText w:val=""/>
      <w:lvlJc w:val="left"/>
      <w:pPr>
        <w:ind w:left="5040" w:hanging="360"/>
      </w:pPr>
      <w:rPr>
        <w:rFonts w:ascii="Wingdings" w:hAnsi="Wingdings" w:hint="default"/>
      </w:rPr>
    </w:lvl>
    <w:lvl w:ilvl="6" w:tplc="C9D6CF96">
      <w:start w:val="1"/>
      <w:numFmt w:val="bullet"/>
      <w:lvlText w:val=""/>
      <w:lvlJc w:val="left"/>
      <w:pPr>
        <w:ind w:left="5760" w:hanging="360"/>
      </w:pPr>
      <w:rPr>
        <w:rFonts w:ascii="Symbol" w:hAnsi="Symbol" w:hint="default"/>
      </w:rPr>
    </w:lvl>
    <w:lvl w:ilvl="7" w:tplc="4420051A">
      <w:start w:val="1"/>
      <w:numFmt w:val="bullet"/>
      <w:lvlText w:val="o"/>
      <w:lvlJc w:val="left"/>
      <w:pPr>
        <w:ind w:left="6480" w:hanging="360"/>
      </w:pPr>
      <w:rPr>
        <w:rFonts w:ascii="Courier New" w:hAnsi="Courier New" w:hint="default"/>
      </w:rPr>
    </w:lvl>
    <w:lvl w:ilvl="8" w:tplc="20A6C600">
      <w:start w:val="1"/>
      <w:numFmt w:val="bullet"/>
      <w:lvlText w:val=""/>
      <w:lvlJc w:val="left"/>
      <w:pPr>
        <w:ind w:left="7200" w:hanging="360"/>
      </w:pPr>
      <w:rPr>
        <w:rFonts w:ascii="Wingdings" w:hAnsi="Wingdings" w:hint="default"/>
      </w:rPr>
    </w:lvl>
  </w:abstractNum>
  <w:abstractNum w:abstractNumId="4" w15:restartNumberingAfterBreak="0">
    <w:nsid w:val="34284264"/>
    <w:multiLevelType w:val="hybridMultilevel"/>
    <w:tmpl w:val="FFFFFFFF"/>
    <w:lvl w:ilvl="0" w:tplc="B05071B6">
      <w:start w:val="1"/>
      <w:numFmt w:val="bullet"/>
      <w:lvlText w:val=""/>
      <w:lvlJc w:val="left"/>
      <w:pPr>
        <w:ind w:left="1080" w:hanging="360"/>
      </w:pPr>
      <w:rPr>
        <w:rFonts w:ascii="Symbol" w:hAnsi="Symbol" w:hint="default"/>
      </w:rPr>
    </w:lvl>
    <w:lvl w:ilvl="1" w:tplc="F6525116">
      <w:start w:val="1"/>
      <w:numFmt w:val="bullet"/>
      <w:lvlText w:val="o"/>
      <w:lvlJc w:val="left"/>
      <w:pPr>
        <w:ind w:left="1800" w:hanging="360"/>
      </w:pPr>
      <w:rPr>
        <w:rFonts w:ascii="Courier New" w:hAnsi="Courier New" w:hint="default"/>
      </w:rPr>
    </w:lvl>
    <w:lvl w:ilvl="2" w:tplc="1ECCFA14">
      <w:start w:val="1"/>
      <w:numFmt w:val="bullet"/>
      <w:lvlText w:val=""/>
      <w:lvlJc w:val="left"/>
      <w:pPr>
        <w:ind w:left="2520" w:hanging="360"/>
      </w:pPr>
      <w:rPr>
        <w:rFonts w:ascii="Wingdings" w:hAnsi="Wingdings" w:hint="default"/>
      </w:rPr>
    </w:lvl>
    <w:lvl w:ilvl="3" w:tplc="8BFCBAEE">
      <w:start w:val="1"/>
      <w:numFmt w:val="bullet"/>
      <w:lvlText w:val=""/>
      <w:lvlJc w:val="left"/>
      <w:pPr>
        <w:ind w:left="3240" w:hanging="360"/>
      </w:pPr>
      <w:rPr>
        <w:rFonts w:ascii="Symbol" w:hAnsi="Symbol" w:hint="default"/>
      </w:rPr>
    </w:lvl>
    <w:lvl w:ilvl="4" w:tplc="B3E4A538">
      <w:start w:val="1"/>
      <w:numFmt w:val="bullet"/>
      <w:lvlText w:val="o"/>
      <w:lvlJc w:val="left"/>
      <w:pPr>
        <w:ind w:left="3960" w:hanging="360"/>
      </w:pPr>
      <w:rPr>
        <w:rFonts w:ascii="Courier New" w:hAnsi="Courier New" w:hint="default"/>
      </w:rPr>
    </w:lvl>
    <w:lvl w:ilvl="5" w:tplc="DEC6D8F6">
      <w:start w:val="1"/>
      <w:numFmt w:val="bullet"/>
      <w:lvlText w:val=""/>
      <w:lvlJc w:val="left"/>
      <w:pPr>
        <w:ind w:left="4680" w:hanging="360"/>
      </w:pPr>
      <w:rPr>
        <w:rFonts w:ascii="Wingdings" w:hAnsi="Wingdings" w:hint="default"/>
      </w:rPr>
    </w:lvl>
    <w:lvl w:ilvl="6" w:tplc="0DFA9352">
      <w:start w:val="1"/>
      <w:numFmt w:val="bullet"/>
      <w:lvlText w:val=""/>
      <w:lvlJc w:val="left"/>
      <w:pPr>
        <w:ind w:left="5400" w:hanging="360"/>
      </w:pPr>
      <w:rPr>
        <w:rFonts w:ascii="Symbol" w:hAnsi="Symbol" w:hint="default"/>
      </w:rPr>
    </w:lvl>
    <w:lvl w:ilvl="7" w:tplc="275689B6">
      <w:start w:val="1"/>
      <w:numFmt w:val="bullet"/>
      <w:lvlText w:val="o"/>
      <w:lvlJc w:val="left"/>
      <w:pPr>
        <w:ind w:left="6120" w:hanging="360"/>
      </w:pPr>
      <w:rPr>
        <w:rFonts w:ascii="Courier New" w:hAnsi="Courier New" w:hint="default"/>
      </w:rPr>
    </w:lvl>
    <w:lvl w:ilvl="8" w:tplc="AFD63BA8">
      <w:start w:val="1"/>
      <w:numFmt w:val="bullet"/>
      <w:lvlText w:val=""/>
      <w:lvlJc w:val="left"/>
      <w:pPr>
        <w:ind w:left="6840" w:hanging="360"/>
      </w:pPr>
      <w:rPr>
        <w:rFonts w:ascii="Wingdings" w:hAnsi="Wingdings" w:hint="default"/>
      </w:rPr>
    </w:lvl>
  </w:abstractNum>
  <w:abstractNum w:abstractNumId="5" w15:restartNumberingAfterBreak="0">
    <w:nsid w:val="3A3A072D"/>
    <w:multiLevelType w:val="multilevel"/>
    <w:tmpl w:val="E18EB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E01261"/>
    <w:multiLevelType w:val="hybridMultilevel"/>
    <w:tmpl w:val="FFFFFFFF"/>
    <w:lvl w:ilvl="0" w:tplc="B11C25E0">
      <w:start w:val="1"/>
      <w:numFmt w:val="bullet"/>
      <w:lvlText w:val=""/>
      <w:lvlJc w:val="left"/>
      <w:pPr>
        <w:ind w:left="1440" w:hanging="360"/>
      </w:pPr>
      <w:rPr>
        <w:rFonts w:ascii="Symbol" w:hAnsi="Symbol" w:hint="default"/>
      </w:rPr>
    </w:lvl>
    <w:lvl w:ilvl="1" w:tplc="571AD57E">
      <w:start w:val="1"/>
      <w:numFmt w:val="bullet"/>
      <w:lvlText w:val="o"/>
      <w:lvlJc w:val="left"/>
      <w:pPr>
        <w:ind w:left="2160" w:hanging="360"/>
      </w:pPr>
      <w:rPr>
        <w:rFonts w:ascii="Courier New" w:hAnsi="Courier New" w:hint="default"/>
      </w:rPr>
    </w:lvl>
    <w:lvl w:ilvl="2" w:tplc="BD26FD08">
      <w:start w:val="1"/>
      <w:numFmt w:val="bullet"/>
      <w:lvlText w:val=""/>
      <w:lvlJc w:val="left"/>
      <w:pPr>
        <w:ind w:left="2880" w:hanging="360"/>
      </w:pPr>
      <w:rPr>
        <w:rFonts w:ascii="Wingdings" w:hAnsi="Wingdings" w:hint="default"/>
      </w:rPr>
    </w:lvl>
    <w:lvl w:ilvl="3" w:tplc="B838D546">
      <w:start w:val="1"/>
      <w:numFmt w:val="bullet"/>
      <w:lvlText w:val=""/>
      <w:lvlJc w:val="left"/>
      <w:pPr>
        <w:ind w:left="3600" w:hanging="360"/>
      </w:pPr>
      <w:rPr>
        <w:rFonts w:ascii="Symbol" w:hAnsi="Symbol" w:hint="default"/>
      </w:rPr>
    </w:lvl>
    <w:lvl w:ilvl="4" w:tplc="8CD0691A">
      <w:start w:val="1"/>
      <w:numFmt w:val="bullet"/>
      <w:lvlText w:val="o"/>
      <w:lvlJc w:val="left"/>
      <w:pPr>
        <w:ind w:left="4320" w:hanging="360"/>
      </w:pPr>
      <w:rPr>
        <w:rFonts w:ascii="Courier New" w:hAnsi="Courier New" w:hint="default"/>
      </w:rPr>
    </w:lvl>
    <w:lvl w:ilvl="5" w:tplc="A718C838">
      <w:start w:val="1"/>
      <w:numFmt w:val="bullet"/>
      <w:lvlText w:val=""/>
      <w:lvlJc w:val="left"/>
      <w:pPr>
        <w:ind w:left="5040" w:hanging="360"/>
      </w:pPr>
      <w:rPr>
        <w:rFonts w:ascii="Wingdings" w:hAnsi="Wingdings" w:hint="default"/>
      </w:rPr>
    </w:lvl>
    <w:lvl w:ilvl="6" w:tplc="A6EAE108">
      <w:start w:val="1"/>
      <w:numFmt w:val="bullet"/>
      <w:lvlText w:val=""/>
      <w:lvlJc w:val="left"/>
      <w:pPr>
        <w:ind w:left="5760" w:hanging="360"/>
      </w:pPr>
      <w:rPr>
        <w:rFonts w:ascii="Symbol" w:hAnsi="Symbol" w:hint="default"/>
      </w:rPr>
    </w:lvl>
    <w:lvl w:ilvl="7" w:tplc="8460DB08">
      <w:start w:val="1"/>
      <w:numFmt w:val="bullet"/>
      <w:lvlText w:val="o"/>
      <w:lvlJc w:val="left"/>
      <w:pPr>
        <w:ind w:left="6480" w:hanging="360"/>
      </w:pPr>
      <w:rPr>
        <w:rFonts w:ascii="Courier New" w:hAnsi="Courier New" w:hint="default"/>
      </w:rPr>
    </w:lvl>
    <w:lvl w:ilvl="8" w:tplc="3FB218B2">
      <w:start w:val="1"/>
      <w:numFmt w:val="bullet"/>
      <w:lvlText w:val=""/>
      <w:lvlJc w:val="left"/>
      <w:pPr>
        <w:ind w:left="7200" w:hanging="360"/>
      </w:pPr>
      <w:rPr>
        <w:rFonts w:ascii="Wingdings" w:hAnsi="Wingdings" w:hint="default"/>
      </w:rPr>
    </w:lvl>
  </w:abstractNum>
  <w:abstractNum w:abstractNumId="7" w15:restartNumberingAfterBreak="0">
    <w:nsid w:val="41D125AB"/>
    <w:multiLevelType w:val="hybridMultilevel"/>
    <w:tmpl w:val="74A44CD2"/>
    <w:lvl w:ilvl="0" w:tplc="0A080F90">
      <w:start w:val="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685D69"/>
    <w:multiLevelType w:val="hybridMultilevel"/>
    <w:tmpl w:val="7FA8BC7A"/>
    <w:lvl w:ilvl="0" w:tplc="DBE0CBF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FB90BE9"/>
    <w:multiLevelType w:val="hybridMultilevel"/>
    <w:tmpl w:val="6130C28A"/>
    <w:lvl w:ilvl="0" w:tplc="01DA4550">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737E69"/>
    <w:multiLevelType w:val="multilevel"/>
    <w:tmpl w:val="A0BE3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6362C5"/>
    <w:multiLevelType w:val="hybridMultilevel"/>
    <w:tmpl w:val="FFFFFFFF"/>
    <w:lvl w:ilvl="0" w:tplc="B6F2DEE0">
      <w:start w:val="1"/>
      <w:numFmt w:val="bullet"/>
      <w:lvlText w:val=""/>
      <w:lvlJc w:val="left"/>
      <w:pPr>
        <w:ind w:left="1440" w:hanging="360"/>
      </w:pPr>
      <w:rPr>
        <w:rFonts w:ascii="Symbol" w:hAnsi="Symbol" w:hint="default"/>
      </w:rPr>
    </w:lvl>
    <w:lvl w:ilvl="1" w:tplc="ED82139A">
      <w:start w:val="1"/>
      <w:numFmt w:val="bullet"/>
      <w:lvlText w:val="o"/>
      <w:lvlJc w:val="left"/>
      <w:pPr>
        <w:ind w:left="2160" w:hanging="360"/>
      </w:pPr>
      <w:rPr>
        <w:rFonts w:ascii="Courier New" w:hAnsi="Courier New" w:hint="default"/>
      </w:rPr>
    </w:lvl>
    <w:lvl w:ilvl="2" w:tplc="7C22BF40">
      <w:start w:val="1"/>
      <w:numFmt w:val="bullet"/>
      <w:lvlText w:val=""/>
      <w:lvlJc w:val="left"/>
      <w:pPr>
        <w:ind w:left="2880" w:hanging="360"/>
      </w:pPr>
      <w:rPr>
        <w:rFonts w:ascii="Wingdings" w:hAnsi="Wingdings" w:hint="default"/>
      </w:rPr>
    </w:lvl>
    <w:lvl w:ilvl="3" w:tplc="6E0E965E">
      <w:start w:val="1"/>
      <w:numFmt w:val="bullet"/>
      <w:lvlText w:val=""/>
      <w:lvlJc w:val="left"/>
      <w:pPr>
        <w:ind w:left="3600" w:hanging="360"/>
      </w:pPr>
      <w:rPr>
        <w:rFonts w:ascii="Symbol" w:hAnsi="Symbol" w:hint="default"/>
      </w:rPr>
    </w:lvl>
    <w:lvl w:ilvl="4" w:tplc="FA3EA64E">
      <w:start w:val="1"/>
      <w:numFmt w:val="bullet"/>
      <w:lvlText w:val="o"/>
      <w:lvlJc w:val="left"/>
      <w:pPr>
        <w:ind w:left="4320" w:hanging="360"/>
      </w:pPr>
      <w:rPr>
        <w:rFonts w:ascii="Courier New" w:hAnsi="Courier New" w:hint="default"/>
      </w:rPr>
    </w:lvl>
    <w:lvl w:ilvl="5" w:tplc="A2FE75F4">
      <w:start w:val="1"/>
      <w:numFmt w:val="bullet"/>
      <w:lvlText w:val=""/>
      <w:lvlJc w:val="left"/>
      <w:pPr>
        <w:ind w:left="5040" w:hanging="360"/>
      </w:pPr>
      <w:rPr>
        <w:rFonts w:ascii="Wingdings" w:hAnsi="Wingdings" w:hint="default"/>
      </w:rPr>
    </w:lvl>
    <w:lvl w:ilvl="6" w:tplc="9E465230">
      <w:start w:val="1"/>
      <w:numFmt w:val="bullet"/>
      <w:lvlText w:val=""/>
      <w:lvlJc w:val="left"/>
      <w:pPr>
        <w:ind w:left="5760" w:hanging="360"/>
      </w:pPr>
      <w:rPr>
        <w:rFonts w:ascii="Symbol" w:hAnsi="Symbol" w:hint="default"/>
      </w:rPr>
    </w:lvl>
    <w:lvl w:ilvl="7" w:tplc="7B807F76">
      <w:start w:val="1"/>
      <w:numFmt w:val="bullet"/>
      <w:lvlText w:val="o"/>
      <w:lvlJc w:val="left"/>
      <w:pPr>
        <w:ind w:left="6480" w:hanging="360"/>
      </w:pPr>
      <w:rPr>
        <w:rFonts w:ascii="Courier New" w:hAnsi="Courier New" w:hint="default"/>
      </w:rPr>
    </w:lvl>
    <w:lvl w:ilvl="8" w:tplc="3CD050C8">
      <w:start w:val="1"/>
      <w:numFmt w:val="bullet"/>
      <w:lvlText w:val=""/>
      <w:lvlJc w:val="left"/>
      <w:pPr>
        <w:ind w:left="7200" w:hanging="360"/>
      </w:pPr>
      <w:rPr>
        <w:rFonts w:ascii="Wingdings" w:hAnsi="Wingdings" w:hint="default"/>
      </w:rPr>
    </w:lvl>
  </w:abstractNum>
  <w:abstractNum w:abstractNumId="12" w15:restartNumberingAfterBreak="0">
    <w:nsid w:val="6F4F7651"/>
    <w:multiLevelType w:val="hybridMultilevel"/>
    <w:tmpl w:val="DE6E9EFE"/>
    <w:lvl w:ilvl="0" w:tplc="23667862">
      <w:start w:val="2"/>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2514F14"/>
    <w:multiLevelType w:val="multilevel"/>
    <w:tmpl w:val="0210A2AE"/>
    <w:lvl w:ilvl="0">
      <w:start w:val="1"/>
      <w:numFmt w:val="decimal"/>
      <w:lvlText w:val="%1."/>
      <w:lvlJc w:val="left"/>
      <w:pPr>
        <w:ind w:left="690" w:hanging="6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231621206">
    <w:abstractNumId w:val="0"/>
  </w:num>
  <w:num w:numId="2" w16cid:durableId="419563619">
    <w:abstractNumId w:val="4"/>
  </w:num>
  <w:num w:numId="3" w16cid:durableId="1664317900">
    <w:abstractNumId w:val="11"/>
  </w:num>
  <w:num w:numId="4" w16cid:durableId="897277379">
    <w:abstractNumId w:val="13"/>
  </w:num>
  <w:num w:numId="5" w16cid:durableId="403651565">
    <w:abstractNumId w:val="6"/>
  </w:num>
  <w:num w:numId="6" w16cid:durableId="1017847897">
    <w:abstractNumId w:val="2"/>
  </w:num>
  <w:num w:numId="7" w16cid:durableId="1970670977">
    <w:abstractNumId w:val="3"/>
  </w:num>
  <w:num w:numId="8" w16cid:durableId="493571846">
    <w:abstractNumId w:val="5"/>
  </w:num>
  <w:num w:numId="9" w16cid:durableId="2037845951">
    <w:abstractNumId w:val="10"/>
  </w:num>
  <w:num w:numId="10" w16cid:durableId="1822111063">
    <w:abstractNumId w:val="7"/>
  </w:num>
  <w:num w:numId="11" w16cid:durableId="127552063">
    <w:abstractNumId w:val="12"/>
  </w:num>
  <w:num w:numId="12" w16cid:durableId="1827476617">
    <w:abstractNumId w:val="9"/>
  </w:num>
  <w:num w:numId="13" w16cid:durableId="1126000392">
    <w:abstractNumId w:val="8"/>
  </w:num>
  <w:num w:numId="14" w16cid:durableId="185587553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ê Minh Quân">
    <w15:presenceInfo w15:providerId="AD" w15:userId="S::22521181@ms.uit.edu.vn::3ebbf3c9-80d2-4ca6-a8aa-6aee87508473"/>
  </w15:person>
  <w15:person w15:author="Lại Quan Thiên">
    <w15:presenceInfo w15:providerId="AD" w15:userId="S::22521385@ms.uit.edu.vn::7122f88e-d84d-4065-8574-ab3849c907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proofState w:spelling="clean" w:grammar="clean"/>
  <w:revisionView w:markup="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D24"/>
    <w:rsid w:val="00000546"/>
    <w:rsid w:val="00000FB9"/>
    <w:rsid w:val="00001305"/>
    <w:rsid w:val="000013F9"/>
    <w:rsid w:val="00001AB2"/>
    <w:rsid w:val="00001FFD"/>
    <w:rsid w:val="00002480"/>
    <w:rsid w:val="00002C1A"/>
    <w:rsid w:val="00003143"/>
    <w:rsid w:val="0000337F"/>
    <w:rsid w:val="000047C2"/>
    <w:rsid w:val="00004B58"/>
    <w:rsid w:val="00004BF3"/>
    <w:rsid w:val="0000581A"/>
    <w:rsid w:val="00006249"/>
    <w:rsid w:val="0000642D"/>
    <w:rsid w:val="0000650D"/>
    <w:rsid w:val="00006757"/>
    <w:rsid w:val="00006BFD"/>
    <w:rsid w:val="000070F9"/>
    <w:rsid w:val="000074BA"/>
    <w:rsid w:val="00010025"/>
    <w:rsid w:val="0001096B"/>
    <w:rsid w:val="00011430"/>
    <w:rsid w:val="0001152F"/>
    <w:rsid w:val="00012602"/>
    <w:rsid w:val="00012D7F"/>
    <w:rsid w:val="0001306B"/>
    <w:rsid w:val="00013C0A"/>
    <w:rsid w:val="000141E5"/>
    <w:rsid w:val="000142D0"/>
    <w:rsid w:val="00014BF7"/>
    <w:rsid w:val="00015015"/>
    <w:rsid w:val="00016012"/>
    <w:rsid w:val="0001726C"/>
    <w:rsid w:val="000175E4"/>
    <w:rsid w:val="00017D9E"/>
    <w:rsid w:val="0002042F"/>
    <w:rsid w:val="00020BD9"/>
    <w:rsid w:val="000223D9"/>
    <w:rsid w:val="00022775"/>
    <w:rsid w:val="00022835"/>
    <w:rsid w:val="00022F7E"/>
    <w:rsid w:val="000239B8"/>
    <w:rsid w:val="00024313"/>
    <w:rsid w:val="00024DE4"/>
    <w:rsid w:val="00025D7D"/>
    <w:rsid w:val="0002656C"/>
    <w:rsid w:val="0002668A"/>
    <w:rsid w:val="000278B5"/>
    <w:rsid w:val="00027AA4"/>
    <w:rsid w:val="00030BD4"/>
    <w:rsid w:val="00030C96"/>
    <w:rsid w:val="0003219D"/>
    <w:rsid w:val="000331D5"/>
    <w:rsid w:val="00033393"/>
    <w:rsid w:val="0003386B"/>
    <w:rsid w:val="00033EB1"/>
    <w:rsid w:val="000347B1"/>
    <w:rsid w:val="00034B7F"/>
    <w:rsid w:val="00034D55"/>
    <w:rsid w:val="00034E31"/>
    <w:rsid w:val="00034F2E"/>
    <w:rsid w:val="000359C1"/>
    <w:rsid w:val="00035D60"/>
    <w:rsid w:val="00036293"/>
    <w:rsid w:val="00036EC1"/>
    <w:rsid w:val="0003796E"/>
    <w:rsid w:val="00037BE9"/>
    <w:rsid w:val="00037EC5"/>
    <w:rsid w:val="000401EE"/>
    <w:rsid w:val="00040B69"/>
    <w:rsid w:val="00041756"/>
    <w:rsid w:val="00042E3F"/>
    <w:rsid w:val="00043017"/>
    <w:rsid w:val="000439AE"/>
    <w:rsid w:val="00044C6E"/>
    <w:rsid w:val="00044E28"/>
    <w:rsid w:val="00044E6C"/>
    <w:rsid w:val="000451B4"/>
    <w:rsid w:val="00045696"/>
    <w:rsid w:val="00046A96"/>
    <w:rsid w:val="00046D84"/>
    <w:rsid w:val="00046DA0"/>
    <w:rsid w:val="0004704E"/>
    <w:rsid w:val="000477E7"/>
    <w:rsid w:val="00047A23"/>
    <w:rsid w:val="00050291"/>
    <w:rsid w:val="00050648"/>
    <w:rsid w:val="00050B05"/>
    <w:rsid w:val="0005116C"/>
    <w:rsid w:val="000519B5"/>
    <w:rsid w:val="00051CF8"/>
    <w:rsid w:val="00051E59"/>
    <w:rsid w:val="00052BEC"/>
    <w:rsid w:val="00053954"/>
    <w:rsid w:val="00054477"/>
    <w:rsid w:val="000547DD"/>
    <w:rsid w:val="00054C61"/>
    <w:rsid w:val="00055C83"/>
    <w:rsid w:val="00055C92"/>
    <w:rsid w:val="00056537"/>
    <w:rsid w:val="000567D4"/>
    <w:rsid w:val="0005724F"/>
    <w:rsid w:val="0005757B"/>
    <w:rsid w:val="00057998"/>
    <w:rsid w:val="00057E61"/>
    <w:rsid w:val="000605A2"/>
    <w:rsid w:val="00061123"/>
    <w:rsid w:val="00062689"/>
    <w:rsid w:val="0006270B"/>
    <w:rsid w:val="00063027"/>
    <w:rsid w:val="00063D97"/>
    <w:rsid w:val="000640BA"/>
    <w:rsid w:val="00064235"/>
    <w:rsid w:val="00064474"/>
    <w:rsid w:val="00064740"/>
    <w:rsid w:val="00064C56"/>
    <w:rsid w:val="00064E44"/>
    <w:rsid w:val="00065564"/>
    <w:rsid w:val="00065BE6"/>
    <w:rsid w:val="00065CCE"/>
    <w:rsid w:val="00066995"/>
    <w:rsid w:val="00066B3E"/>
    <w:rsid w:val="00067087"/>
    <w:rsid w:val="00067DA1"/>
    <w:rsid w:val="00067F89"/>
    <w:rsid w:val="0007019F"/>
    <w:rsid w:val="00071F9E"/>
    <w:rsid w:val="00072CFF"/>
    <w:rsid w:val="00072DF5"/>
    <w:rsid w:val="000748BB"/>
    <w:rsid w:val="00075302"/>
    <w:rsid w:val="00075360"/>
    <w:rsid w:val="0007665B"/>
    <w:rsid w:val="000776EB"/>
    <w:rsid w:val="000800D0"/>
    <w:rsid w:val="0008031D"/>
    <w:rsid w:val="00080934"/>
    <w:rsid w:val="00080D45"/>
    <w:rsid w:val="00081AA8"/>
    <w:rsid w:val="00082FEB"/>
    <w:rsid w:val="000837C7"/>
    <w:rsid w:val="00083A1A"/>
    <w:rsid w:val="00083FAD"/>
    <w:rsid w:val="0008413D"/>
    <w:rsid w:val="0008421C"/>
    <w:rsid w:val="00085B6D"/>
    <w:rsid w:val="00085CFB"/>
    <w:rsid w:val="00085DF9"/>
    <w:rsid w:val="00086838"/>
    <w:rsid w:val="00086C1A"/>
    <w:rsid w:val="00087171"/>
    <w:rsid w:val="00087645"/>
    <w:rsid w:val="00090817"/>
    <w:rsid w:val="00090DD1"/>
    <w:rsid w:val="000912B5"/>
    <w:rsid w:val="00092133"/>
    <w:rsid w:val="0009257B"/>
    <w:rsid w:val="000937EA"/>
    <w:rsid w:val="00094407"/>
    <w:rsid w:val="000947EC"/>
    <w:rsid w:val="000948D5"/>
    <w:rsid w:val="0009501C"/>
    <w:rsid w:val="000959BF"/>
    <w:rsid w:val="00095B53"/>
    <w:rsid w:val="00096282"/>
    <w:rsid w:val="00096313"/>
    <w:rsid w:val="000963BE"/>
    <w:rsid w:val="000967DE"/>
    <w:rsid w:val="00096C2C"/>
    <w:rsid w:val="000A0E8B"/>
    <w:rsid w:val="000A0EC4"/>
    <w:rsid w:val="000A2AFD"/>
    <w:rsid w:val="000A3C3B"/>
    <w:rsid w:val="000A3F4F"/>
    <w:rsid w:val="000A46F9"/>
    <w:rsid w:val="000A5963"/>
    <w:rsid w:val="000A5D31"/>
    <w:rsid w:val="000A5E07"/>
    <w:rsid w:val="000A6133"/>
    <w:rsid w:val="000A61C0"/>
    <w:rsid w:val="000A6230"/>
    <w:rsid w:val="000A6907"/>
    <w:rsid w:val="000A6986"/>
    <w:rsid w:val="000A6EEF"/>
    <w:rsid w:val="000A71B5"/>
    <w:rsid w:val="000A7969"/>
    <w:rsid w:val="000A7AD4"/>
    <w:rsid w:val="000A7D99"/>
    <w:rsid w:val="000B06E2"/>
    <w:rsid w:val="000B0F41"/>
    <w:rsid w:val="000B0F8F"/>
    <w:rsid w:val="000B1235"/>
    <w:rsid w:val="000B1CA4"/>
    <w:rsid w:val="000B2FD9"/>
    <w:rsid w:val="000B36FC"/>
    <w:rsid w:val="000B382B"/>
    <w:rsid w:val="000B3F85"/>
    <w:rsid w:val="000B467D"/>
    <w:rsid w:val="000B47DD"/>
    <w:rsid w:val="000B48B1"/>
    <w:rsid w:val="000B5F33"/>
    <w:rsid w:val="000B62A7"/>
    <w:rsid w:val="000B67CD"/>
    <w:rsid w:val="000B6F19"/>
    <w:rsid w:val="000B7926"/>
    <w:rsid w:val="000C06AE"/>
    <w:rsid w:val="000C0718"/>
    <w:rsid w:val="000C1044"/>
    <w:rsid w:val="000C1A2F"/>
    <w:rsid w:val="000C20D6"/>
    <w:rsid w:val="000C255B"/>
    <w:rsid w:val="000C2DAC"/>
    <w:rsid w:val="000C2EB2"/>
    <w:rsid w:val="000C309D"/>
    <w:rsid w:val="000C35FB"/>
    <w:rsid w:val="000C3965"/>
    <w:rsid w:val="000C45F8"/>
    <w:rsid w:val="000C4A40"/>
    <w:rsid w:val="000C4BE2"/>
    <w:rsid w:val="000C5479"/>
    <w:rsid w:val="000C60C3"/>
    <w:rsid w:val="000C663F"/>
    <w:rsid w:val="000C6DF2"/>
    <w:rsid w:val="000C6E1B"/>
    <w:rsid w:val="000C7187"/>
    <w:rsid w:val="000C7486"/>
    <w:rsid w:val="000C74C1"/>
    <w:rsid w:val="000C77BC"/>
    <w:rsid w:val="000C7BEF"/>
    <w:rsid w:val="000C7E36"/>
    <w:rsid w:val="000D04A2"/>
    <w:rsid w:val="000D0B7A"/>
    <w:rsid w:val="000D135C"/>
    <w:rsid w:val="000D14C7"/>
    <w:rsid w:val="000D14E0"/>
    <w:rsid w:val="000D1675"/>
    <w:rsid w:val="000D16EA"/>
    <w:rsid w:val="000D1891"/>
    <w:rsid w:val="000D24E3"/>
    <w:rsid w:val="000D2F2E"/>
    <w:rsid w:val="000D3682"/>
    <w:rsid w:val="000D4007"/>
    <w:rsid w:val="000D54FF"/>
    <w:rsid w:val="000D566F"/>
    <w:rsid w:val="000D5ED3"/>
    <w:rsid w:val="000D6714"/>
    <w:rsid w:val="000D6A38"/>
    <w:rsid w:val="000D76DE"/>
    <w:rsid w:val="000E00E1"/>
    <w:rsid w:val="000E05C2"/>
    <w:rsid w:val="000E0935"/>
    <w:rsid w:val="000E1160"/>
    <w:rsid w:val="000E13CB"/>
    <w:rsid w:val="000E1EBC"/>
    <w:rsid w:val="000E2669"/>
    <w:rsid w:val="000E32EA"/>
    <w:rsid w:val="000E38E8"/>
    <w:rsid w:val="000E3F4E"/>
    <w:rsid w:val="000E47C5"/>
    <w:rsid w:val="000E4914"/>
    <w:rsid w:val="000E4BC3"/>
    <w:rsid w:val="000E4D30"/>
    <w:rsid w:val="000E571B"/>
    <w:rsid w:val="000E5A60"/>
    <w:rsid w:val="000E5A68"/>
    <w:rsid w:val="000E5CE9"/>
    <w:rsid w:val="000E5E30"/>
    <w:rsid w:val="000E6058"/>
    <w:rsid w:val="000E62BB"/>
    <w:rsid w:val="000E7B8D"/>
    <w:rsid w:val="000F19B3"/>
    <w:rsid w:val="000F1C97"/>
    <w:rsid w:val="000F24D0"/>
    <w:rsid w:val="000F25C6"/>
    <w:rsid w:val="000F2902"/>
    <w:rsid w:val="000F2F01"/>
    <w:rsid w:val="000F3A72"/>
    <w:rsid w:val="000F3B8C"/>
    <w:rsid w:val="000F3D04"/>
    <w:rsid w:val="000F4A1D"/>
    <w:rsid w:val="000F4B3D"/>
    <w:rsid w:val="000F4E03"/>
    <w:rsid w:val="000F562C"/>
    <w:rsid w:val="000F5DF3"/>
    <w:rsid w:val="000F658A"/>
    <w:rsid w:val="000F6B92"/>
    <w:rsid w:val="001010A4"/>
    <w:rsid w:val="001017FC"/>
    <w:rsid w:val="0010310B"/>
    <w:rsid w:val="001036B9"/>
    <w:rsid w:val="0010371E"/>
    <w:rsid w:val="00103A0F"/>
    <w:rsid w:val="00105D5F"/>
    <w:rsid w:val="001060D0"/>
    <w:rsid w:val="001063E0"/>
    <w:rsid w:val="001074FE"/>
    <w:rsid w:val="00107874"/>
    <w:rsid w:val="00107B3B"/>
    <w:rsid w:val="00110441"/>
    <w:rsid w:val="001107EA"/>
    <w:rsid w:val="00111024"/>
    <w:rsid w:val="00111516"/>
    <w:rsid w:val="00111B64"/>
    <w:rsid w:val="00113028"/>
    <w:rsid w:val="00113807"/>
    <w:rsid w:val="00113D98"/>
    <w:rsid w:val="00113F8A"/>
    <w:rsid w:val="00113FA4"/>
    <w:rsid w:val="001142C1"/>
    <w:rsid w:val="00114CAD"/>
    <w:rsid w:val="00114FFC"/>
    <w:rsid w:val="00115A0D"/>
    <w:rsid w:val="00115B14"/>
    <w:rsid w:val="0011614F"/>
    <w:rsid w:val="0011640F"/>
    <w:rsid w:val="0011709E"/>
    <w:rsid w:val="00117446"/>
    <w:rsid w:val="0011766A"/>
    <w:rsid w:val="00120291"/>
    <w:rsid w:val="001204E6"/>
    <w:rsid w:val="00121B45"/>
    <w:rsid w:val="00121F7F"/>
    <w:rsid w:val="00121FFB"/>
    <w:rsid w:val="0012210D"/>
    <w:rsid w:val="00123322"/>
    <w:rsid w:val="001233F9"/>
    <w:rsid w:val="00123503"/>
    <w:rsid w:val="00123D9D"/>
    <w:rsid w:val="00127D5C"/>
    <w:rsid w:val="0013171F"/>
    <w:rsid w:val="001318F7"/>
    <w:rsid w:val="001326F7"/>
    <w:rsid w:val="00132A57"/>
    <w:rsid w:val="00132F57"/>
    <w:rsid w:val="0013302B"/>
    <w:rsid w:val="001333C1"/>
    <w:rsid w:val="00133E85"/>
    <w:rsid w:val="00133EA4"/>
    <w:rsid w:val="00135F62"/>
    <w:rsid w:val="00136172"/>
    <w:rsid w:val="00136668"/>
    <w:rsid w:val="00136F49"/>
    <w:rsid w:val="00137159"/>
    <w:rsid w:val="001379E5"/>
    <w:rsid w:val="001404FA"/>
    <w:rsid w:val="00140620"/>
    <w:rsid w:val="00141754"/>
    <w:rsid w:val="00141A32"/>
    <w:rsid w:val="00141B1E"/>
    <w:rsid w:val="0014298F"/>
    <w:rsid w:val="001429AE"/>
    <w:rsid w:val="00142C6F"/>
    <w:rsid w:val="00142FB9"/>
    <w:rsid w:val="00143059"/>
    <w:rsid w:val="00143A75"/>
    <w:rsid w:val="00143D6E"/>
    <w:rsid w:val="00144EB9"/>
    <w:rsid w:val="00145A3D"/>
    <w:rsid w:val="00145B1B"/>
    <w:rsid w:val="0014652D"/>
    <w:rsid w:val="001469DE"/>
    <w:rsid w:val="00147356"/>
    <w:rsid w:val="00151B62"/>
    <w:rsid w:val="00151C57"/>
    <w:rsid w:val="0015270D"/>
    <w:rsid w:val="00152DC4"/>
    <w:rsid w:val="001530AA"/>
    <w:rsid w:val="001534E6"/>
    <w:rsid w:val="001534F4"/>
    <w:rsid w:val="00153BB9"/>
    <w:rsid w:val="0015425C"/>
    <w:rsid w:val="00154D0C"/>
    <w:rsid w:val="00154FB6"/>
    <w:rsid w:val="00155B41"/>
    <w:rsid w:val="00155B6D"/>
    <w:rsid w:val="00155D8E"/>
    <w:rsid w:val="00156C60"/>
    <w:rsid w:val="001579C3"/>
    <w:rsid w:val="00157CC7"/>
    <w:rsid w:val="00160898"/>
    <w:rsid w:val="00160BF8"/>
    <w:rsid w:val="00163DD5"/>
    <w:rsid w:val="00164122"/>
    <w:rsid w:val="001646AA"/>
    <w:rsid w:val="00164A1C"/>
    <w:rsid w:val="00164A7E"/>
    <w:rsid w:val="00164BF6"/>
    <w:rsid w:val="00165291"/>
    <w:rsid w:val="00165CAB"/>
    <w:rsid w:val="0016651B"/>
    <w:rsid w:val="001669E6"/>
    <w:rsid w:val="00166AF5"/>
    <w:rsid w:val="001676FF"/>
    <w:rsid w:val="00167FE1"/>
    <w:rsid w:val="00171022"/>
    <w:rsid w:val="0017112B"/>
    <w:rsid w:val="00171ABA"/>
    <w:rsid w:val="00171CCE"/>
    <w:rsid w:val="00171DD4"/>
    <w:rsid w:val="00172AB6"/>
    <w:rsid w:val="001751D1"/>
    <w:rsid w:val="00176A55"/>
    <w:rsid w:val="001808EC"/>
    <w:rsid w:val="00180EA2"/>
    <w:rsid w:val="001812DB"/>
    <w:rsid w:val="00181561"/>
    <w:rsid w:val="001818C7"/>
    <w:rsid w:val="00181CA2"/>
    <w:rsid w:val="0018267C"/>
    <w:rsid w:val="001826D2"/>
    <w:rsid w:val="00183441"/>
    <w:rsid w:val="0018395F"/>
    <w:rsid w:val="001840A3"/>
    <w:rsid w:val="00184961"/>
    <w:rsid w:val="00185149"/>
    <w:rsid w:val="00185410"/>
    <w:rsid w:val="0018699E"/>
    <w:rsid w:val="001869BE"/>
    <w:rsid w:val="0018729A"/>
    <w:rsid w:val="001872CA"/>
    <w:rsid w:val="0018782A"/>
    <w:rsid w:val="00190BFA"/>
    <w:rsid w:val="00190EDA"/>
    <w:rsid w:val="00191D46"/>
    <w:rsid w:val="001920B4"/>
    <w:rsid w:val="001924A3"/>
    <w:rsid w:val="00193848"/>
    <w:rsid w:val="00193A28"/>
    <w:rsid w:val="001945C1"/>
    <w:rsid w:val="0019478F"/>
    <w:rsid w:val="00194A8B"/>
    <w:rsid w:val="001952F4"/>
    <w:rsid w:val="00195A89"/>
    <w:rsid w:val="001964C0"/>
    <w:rsid w:val="00196AC0"/>
    <w:rsid w:val="00196B99"/>
    <w:rsid w:val="00196D41"/>
    <w:rsid w:val="00196E85"/>
    <w:rsid w:val="00196F5F"/>
    <w:rsid w:val="00197337"/>
    <w:rsid w:val="00197B9F"/>
    <w:rsid w:val="00197FD8"/>
    <w:rsid w:val="001A060D"/>
    <w:rsid w:val="001A0B6E"/>
    <w:rsid w:val="001A120A"/>
    <w:rsid w:val="001A1E68"/>
    <w:rsid w:val="001A2F51"/>
    <w:rsid w:val="001A3191"/>
    <w:rsid w:val="001A3AF8"/>
    <w:rsid w:val="001A4224"/>
    <w:rsid w:val="001A45D7"/>
    <w:rsid w:val="001A47ED"/>
    <w:rsid w:val="001A5025"/>
    <w:rsid w:val="001A593B"/>
    <w:rsid w:val="001A7002"/>
    <w:rsid w:val="001A7895"/>
    <w:rsid w:val="001A7A45"/>
    <w:rsid w:val="001A7AE6"/>
    <w:rsid w:val="001B00DC"/>
    <w:rsid w:val="001B031C"/>
    <w:rsid w:val="001B0380"/>
    <w:rsid w:val="001B0476"/>
    <w:rsid w:val="001B2218"/>
    <w:rsid w:val="001B227D"/>
    <w:rsid w:val="001B2341"/>
    <w:rsid w:val="001B2AF6"/>
    <w:rsid w:val="001B2E08"/>
    <w:rsid w:val="001B33A9"/>
    <w:rsid w:val="001B37AE"/>
    <w:rsid w:val="001B3924"/>
    <w:rsid w:val="001B43C7"/>
    <w:rsid w:val="001B46ED"/>
    <w:rsid w:val="001B555A"/>
    <w:rsid w:val="001B6F55"/>
    <w:rsid w:val="001B7999"/>
    <w:rsid w:val="001C0147"/>
    <w:rsid w:val="001C0244"/>
    <w:rsid w:val="001C09E4"/>
    <w:rsid w:val="001C1163"/>
    <w:rsid w:val="001C1EC8"/>
    <w:rsid w:val="001C1F38"/>
    <w:rsid w:val="001C1FF0"/>
    <w:rsid w:val="001C3EF3"/>
    <w:rsid w:val="001C4FC7"/>
    <w:rsid w:val="001C5313"/>
    <w:rsid w:val="001C58EC"/>
    <w:rsid w:val="001C5980"/>
    <w:rsid w:val="001C5B30"/>
    <w:rsid w:val="001C5B52"/>
    <w:rsid w:val="001C630D"/>
    <w:rsid w:val="001C76CD"/>
    <w:rsid w:val="001C7908"/>
    <w:rsid w:val="001C798E"/>
    <w:rsid w:val="001D0077"/>
    <w:rsid w:val="001D0270"/>
    <w:rsid w:val="001D02E9"/>
    <w:rsid w:val="001D0470"/>
    <w:rsid w:val="001D0A3E"/>
    <w:rsid w:val="001D0CDE"/>
    <w:rsid w:val="001D0F69"/>
    <w:rsid w:val="001D10AB"/>
    <w:rsid w:val="001D13F9"/>
    <w:rsid w:val="001D161E"/>
    <w:rsid w:val="001D16F4"/>
    <w:rsid w:val="001D19F2"/>
    <w:rsid w:val="001D1A42"/>
    <w:rsid w:val="001D22FB"/>
    <w:rsid w:val="001D2577"/>
    <w:rsid w:val="001D377C"/>
    <w:rsid w:val="001D3CD7"/>
    <w:rsid w:val="001D562E"/>
    <w:rsid w:val="001D58BA"/>
    <w:rsid w:val="001D5FA0"/>
    <w:rsid w:val="001D610F"/>
    <w:rsid w:val="001D70B5"/>
    <w:rsid w:val="001D70F9"/>
    <w:rsid w:val="001E126A"/>
    <w:rsid w:val="001E1FFB"/>
    <w:rsid w:val="001E25BC"/>
    <w:rsid w:val="001E2635"/>
    <w:rsid w:val="001E2DE1"/>
    <w:rsid w:val="001E378A"/>
    <w:rsid w:val="001E42E1"/>
    <w:rsid w:val="001E5E19"/>
    <w:rsid w:val="001E6633"/>
    <w:rsid w:val="001E6BCB"/>
    <w:rsid w:val="001E6C65"/>
    <w:rsid w:val="001E738F"/>
    <w:rsid w:val="001E79D3"/>
    <w:rsid w:val="001F01A0"/>
    <w:rsid w:val="001F3067"/>
    <w:rsid w:val="001F30B8"/>
    <w:rsid w:val="001F34D6"/>
    <w:rsid w:val="001F37B2"/>
    <w:rsid w:val="001F3963"/>
    <w:rsid w:val="001F4920"/>
    <w:rsid w:val="001F4BAB"/>
    <w:rsid w:val="001F4E28"/>
    <w:rsid w:val="001F4F4F"/>
    <w:rsid w:val="001F4F84"/>
    <w:rsid w:val="001F51AD"/>
    <w:rsid w:val="001F5B29"/>
    <w:rsid w:val="001F637B"/>
    <w:rsid w:val="001F6EFE"/>
    <w:rsid w:val="001F770B"/>
    <w:rsid w:val="001F7831"/>
    <w:rsid w:val="0020014C"/>
    <w:rsid w:val="00200331"/>
    <w:rsid w:val="002004F1"/>
    <w:rsid w:val="00200874"/>
    <w:rsid w:val="00200945"/>
    <w:rsid w:val="00201666"/>
    <w:rsid w:val="00201669"/>
    <w:rsid w:val="00201670"/>
    <w:rsid w:val="00201CB0"/>
    <w:rsid w:val="0020488F"/>
    <w:rsid w:val="00205550"/>
    <w:rsid w:val="00205E4C"/>
    <w:rsid w:val="00206E54"/>
    <w:rsid w:val="00207218"/>
    <w:rsid w:val="00210260"/>
    <w:rsid w:val="00210495"/>
    <w:rsid w:val="002108F3"/>
    <w:rsid w:val="00211479"/>
    <w:rsid w:val="0021203C"/>
    <w:rsid w:val="00212AF3"/>
    <w:rsid w:val="00212D5F"/>
    <w:rsid w:val="00212DEC"/>
    <w:rsid w:val="00213210"/>
    <w:rsid w:val="002141A1"/>
    <w:rsid w:val="00214BB9"/>
    <w:rsid w:val="002156FF"/>
    <w:rsid w:val="00216232"/>
    <w:rsid w:val="0021717B"/>
    <w:rsid w:val="00217851"/>
    <w:rsid w:val="00220681"/>
    <w:rsid w:val="00220682"/>
    <w:rsid w:val="00220B0B"/>
    <w:rsid w:val="002218FD"/>
    <w:rsid w:val="00221930"/>
    <w:rsid w:val="00221E41"/>
    <w:rsid w:val="0022401E"/>
    <w:rsid w:val="002243BB"/>
    <w:rsid w:val="0022581A"/>
    <w:rsid w:val="00225A9D"/>
    <w:rsid w:val="00225F51"/>
    <w:rsid w:val="00226606"/>
    <w:rsid w:val="00226835"/>
    <w:rsid w:val="0022685A"/>
    <w:rsid w:val="00226897"/>
    <w:rsid w:val="00226CC2"/>
    <w:rsid w:val="00226CD0"/>
    <w:rsid w:val="00226CD3"/>
    <w:rsid w:val="002303F3"/>
    <w:rsid w:val="002304B0"/>
    <w:rsid w:val="002305AE"/>
    <w:rsid w:val="00231607"/>
    <w:rsid w:val="0023162C"/>
    <w:rsid w:val="002325FE"/>
    <w:rsid w:val="00232951"/>
    <w:rsid w:val="00234286"/>
    <w:rsid w:val="00234C21"/>
    <w:rsid w:val="00235AE8"/>
    <w:rsid w:val="00235F81"/>
    <w:rsid w:val="002361E8"/>
    <w:rsid w:val="00236CD3"/>
    <w:rsid w:val="00236DBF"/>
    <w:rsid w:val="00237041"/>
    <w:rsid w:val="0023750D"/>
    <w:rsid w:val="00237F5C"/>
    <w:rsid w:val="00240F4E"/>
    <w:rsid w:val="00240FC2"/>
    <w:rsid w:val="0024228D"/>
    <w:rsid w:val="00242337"/>
    <w:rsid w:val="00242BF5"/>
    <w:rsid w:val="00243B18"/>
    <w:rsid w:val="00243EF3"/>
    <w:rsid w:val="00244A53"/>
    <w:rsid w:val="00245197"/>
    <w:rsid w:val="00246001"/>
    <w:rsid w:val="002461C0"/>
    <w:rsid w:val="00246385"/>
    <w:rsid w:val="002464B0"/>
    <w:rsid w:val="00246A27"/>
    <w:rsid w:val="0024763F"/>
    <w:rsid w:val="00247B93"/>
    <w:rsid w:val="002500BA"/>
    <w:rsid w:val="00250381"/>
    <w:rsid w:val="00250401"/>
    <w:rsid w:val="00250DA1"/>
    <w:rsid w:val="00250ED9"/>
    <w:rsid w:val="00251078"/>
    <w:rsid w:val="00251114"/>
    <w:rsid w:val="00251EFA"/>
    <w:rsid w:val="0025314C"/>
    <w:rsid w:val="0025447E"/>
    <w:rsid w:val="0025463B"/>
    <w:rsid w:val="00254FD4"/>
    <w:rsid w:val="002561C1"/>
    <w:rsid w:val="00257260"/>
    <w:rsid w:val="00260F40"/>
    <w:rsid w:val="00261192"/>
    <w:rsid w:val="002613E9"/>
    <w:rsid w:val="00261AB7"/>
    <w:rsid w:val="00261B1C"/>
    <w:rsid w:val="00262001"/>
    <w:rsid w:val="002622B9"/>
    <w:rsid w:val="00262587"/>
    <w:rsid w:val="00262D7A"/>
    <w:rsid w:val="0026307A"/>
    <w:rsid w:val="0026350F"/>
    <w:rsid w:val="0026371A"/>
    <w:rsid w:val="002639CF"/>
    <w:rsid w:val="00263A0E"/>
    <w:rsid w:val="00264387"/>
    <w:rsid w:val="002655C2"/>
    <w:rsid w:val="00265B28"/>
    <w:rsid w:val="00267AE9"/>
    <w:rsid w:val="00267B13"/>
    <w:rsid w:val="00267BEE"/>
    <w:rsid w:val="00267E59"/>
    <w:rsid w:val="00267ECD"/>
    <w:rsid w:val="0026CE34"/>
    <w:rsid w:val="0027087C"/>
    <w:rsid w:val="00270E58"/>
    <w:rsid w:val="00271716"/>
    <w:rsid w:val="0027176B"/>
    <w:rsid w:val="00271D8B"/>
    <w:rsid w:val="00271E2F"/>
    <w:rsid w:val="002733CE"/>
    <w:rsid w:val="00273988"/>
    <w:rsid w:val="00273A4B"/>
    <w:rsid w:val="00273B62"/>
    <w:rsid w:val="00273CBE"/>
    <w:rsid w:val="00274582"/>
    <w:rsid w:val="0027483D"/>
    <w:rsid w:val="002758FE"/>
    <w:rsid w:val="0027753F"/>
    <w:rsid w:val="00280AB3"/>
    <w:rsid w:val="00281014"/>
    <w:rsid w:val="002810B7"/>
    <w:rsid w:val="00281ACF"/>
    <w:rsid w:val="00282097"/>
    <w:rsid w:val="00283996"/>
    <w:rsid w:val="00283F7F"/>
    <w:rsid w:val="00284630"/>
    <w:rsid w:val="00284B09"/>
    <w:rsid w:val="00285286"/>
    <w:rsid w:val="00285B16"/>
    <w:rsid w:val="00286440"/>
    <w:rsid w:val="002873DA"/>
    <w:rsid w:val="002874B1"/>
    <w:rsid w:val="0029074A"/>
    <w:rsid w:val="002909B1"/>
    <w:rsid w:val="00290B70"/>
    <w:rsid w:val="00290E25"/>
    <w:rsid w:val="00290FCD"/>
    <w:rsid w:val="002913C7"/>
    <w:rsid w:val="00291A8D"/>
    <w:rsid w:val="0029244F"/>
    <w:rsid w:val="00292CCA"/>
    <w:rsid w:val="00292E47"/>
    <w:rsid w:val="00292E97"/>
    <w:rsid w:val="002938F7"/>
    <w:rsid w:val="00294295"/>
    <w:rsid w:val="0029460D"/>
    <w:rsid w:val="0029463F"/>
    <w:rsid w:val="00295BFD"/>
    <w:rsid w:val="0029610E"/>
    <w:rsid w:val="002A01E9"/>
    <w:rsid w:val="002A04AB"/>
    <w:rsid w:val="002A0908"/>
    <w:rsid w:val="002A0DA6"/>
    <w:rsid w:val="002A15F2"/>
    <w:rsid w:val="002A26AF"/>
    <w:rsid w:val="002A2D18"/>
    <w:rsid w:val="002A30B2"/>
    <w:rsid w:val="002A3FA8"/>
    <w:rsid w:val="002A51F3"/>
    <w:rsid w:val="002A536F"/>
    <w:rsid w:val="002A5381"/>
    <w:rsid w:val="002A5830"/>
    <w:rsid w:val="002A5B12"/>
    <w:rsid w:val="002A5DB0"/>
    <w:rsid w:val="002A6C22"/>
    <w:rsid w:val="002A6EEB"/>
    <w:rsid w:val="002A6F8B"/>
    <w:rsid w:val="002A773C"/>
    <w:rsid w:val="002A7B56"/>
    <w:rsid w:val="002A7E1F"/>
    <w:rsid w:val="002A7F52"/>
    <w:rsid w:val="002B07EF"/>
    <w:rsid w:val="002B0DCC"/>
    <w:rsid w:val="002B0F48"/>
    <w:rsid w:val="002B1929"/>
    <w:rsid w:val="002B3044"/>
    <w:rsid w:val="002B3463"/>
    <w:rsid w:val="002B3944"/>
    <w:rsid w:val="002B3CBF"/>
    <w:rsid w:val="002B3D88"/>
    <w:rsid w:val="002B4F68"/>
    <w:rsid w:val="002B60A0"/>
    <w:rsid w:val="002B6106"/>
    <w:rsid w:val="002B6A17"/>
    <w:rsid w:val="002B79E1"/>
    <w:rsid w:val="002B7B32"/>
    <w:rsid w:val="002C08F3"/>
    <w:rsid w:val="002C25DF"/>
    <w:rsid w:val="002C28D7"/>
    <w:rsid w:val="002C2BD9"/>
    <w:rsid w:val="002C3E56"/>
    <w:rsid w:val="002C436E"/>
    <w:rsid w:val="002C55CE"/>
    <w:rsid w:val="002C56D8"/>
    <w:rsid w:val="002C5A91"/>
    <w:rsid w:val="002C626C"/>
    <w:rsid w:val="002C651C"/>
    <w:rsid w:val="002C75C9"/>
    <w:rsid w:val="002C7E01"/>
    <w:rsid w:val="002D0042"/>
    <w:rsid w:val="002D0EFA"/>
    <w:rsid w:val="002D1010"/>
    <w:rsid w:val="002D1D08"/>
    <w:rsid w:val="002D2ABC"/>
    <w:rsid w:val="002D2F3D"/>
    <w:rsid w:val="002D3107"/>
    <w:rsid w:val="002D3B82"/>
    <w:rsid w:val="002D3DDB"/>
    <w:rsid w:val="002D593B"/>
    <w:rsid w:val="002D5FDD"/>
    <w:rsid w:val="002D6916"/>
    <w:rsid w:val="002D7281"/>
    <w:rsid w:val="002D73BB"/>
    <w:rsid w:val="002E1199"/>
    <w:rsid w:val="002E1D12"/>
    <w:rsid w:val="002E1DC2"/>
    <w:rsid w:val="002E203E"/>
    <w:rsid w:val="002E2ABA"/>
    <w:rsid w:val="002E2C57"/>
    <w:rsid w:val="002E35F4"/>
    <w:rsid w:val="002E3A4A"/>
    <w:rsid w:val="002E3D47"/>
    <w:rsid w:val="002E41C4"/>
    <w:rsid w:val="002E458E"/>
    <w:rsid w:val="002E4BE8"/>
    <w:rsid w:val="002E4BEF"/>
    <w:rsid w:val="002E5456"/>
    <w:rsid w:val="002E5595"/>
    <w:rsid w:val="002E5843"/>
    <w:rsid w:val="002E5C76"/>
    <w:rsid w:val="002E5CDE"/>
    <w:rsid w:val="002E62CF"/>
    <w:rsid w:val="002E639E"/>
    <w:rsid w:val="002E7016"/>
    <w:rsid w:val="002E70FF"/>
    <w:rsid w:val="002E73E7"/>
    <w:rsid w:val="002F0A5B"/>
    <w:rsid w:val="002F0BD0"/>
    <w:rsid w:val="002F1074"/>
    <w:rsid w:val="002F123D"/>
    <w:rsid w:val="002F23B7"/>
    <w:rsid w:val="002F27FF"/>
    <w:rsid w:val="002F5701"/>
    <w:rsid w:val="002F5D5B"/>
    <w:rsid w:val="002F62BA"/>
    <w:rsid w:val="002F6D14"/>
    <w:rsid w:val="002F771A"/>
    <w:rsid w:val="003001C1"/>
    <w:rsid w:val="00300C8C"/>
    <w:rsid w:val="00300FF4"/>
    <w:rsid w:val="0030138E"/>
    <w:rsid w:val="003014DB"/>
    <w:rsid w:val="00301AD4"/>
    <w:rsid w:val="0030205B"/>
    <w:rsid w:val="00302232"/>
    <w:rsid w:val="00303315"/>
    <w:rsid w:val="00304334"/>
    <w:rsid w:val="00304C2D"/>
    <w:rsid w:val="00304FAC"/>
    <w:rsid w:val="00305701"/>
    <w:rsid w:val="00305F29"/>
    <w:rsid w:val="00306786"/>
    <w:rsid w:val="00306792"/>
    <w:rsid w:val="00306AD0"/>
    <w:rsid w:val="003074EB"/>
    <w:rsid w:val="00307AFC"/>
    <w:rsid w:val="00307E6A"/>
    <w:rsid w:val="00310DC3"/>
    <w:rsid w:val="003113AA"/>
    <w:rsid w:val="0031226A"/>
    <w:rsid w:val="00312318"/>
    <w:rsid w:val="003127FB"/>
    <w:rsid w:val="00312D66"/>
    <w:rsid w:val="0031368B"/>
    <w:rsid w:val="00313A9C"/>
    <w:rsid w:val="003140ED"/>
    <w:rsid w:val="003141E9"/>
    <w:rsid w:val="00314292"/>
    <w:rsid w:val="003144B2"/>
    <w:rsid w:val="00314B43"/>
    <w:rsid w:val="00314E9D"/>
    <w:rsid w:val="003153FD"/>
    <w:rsid w:val="003156A2"/>
    <w:rsid w:val="003158E2"/>
    <w:rsid w:val="00316254"/>
    <w:rsid w:val="003162F9"/>
    <w:rsid w:val="00316943"/>
    <w:rsid w:val="0031698F"/>
    <w:rsid w:val="00316D16"/>
    <w:rsid w:val="00317445"/>
    <w:rsid w:val="00317789"/>
    <w:rsid w:val="00320C03"/>
    <w:rsid w:val="00321060"/>
    <w:rsid w:val="0032118F"/>
    <w:rsid w:val="00321488"/>
    <w:rsid w:val="00321755"/>
    <w:rsid w:val="00321D53"/>
    <w:rsid w:val="00321D5B"/>
    <w:rsid w:val="00323CC5"/>
    <w:rsid w:val="00323FC5"/>
    <w:rsid w:val="00324CB1"/>
    <w:rsid w:val="003250B0"/>
    <w:rsid w:val="00325ADB"/>
    <w:rsid w:val="00325BE6"/>
    <w:rsid w:val="00325E09"/>
    <w:rsid w:val="003262DB"/>
    <w:rsid w:val="00327918"/>
    <w:rsid w:val="00327B78"/>
    <w:rsid w:val="00327DF5"/>
    <w:rsid w:val="00330361"/>
    <w:rsid w:val="0033048D"/>
    <w:rsid w:val="003304CE"/>
    <w:rsid w:val="0033104E"/>
    <w:rsid w:val="0033139A"/>
    <w:rsid w:val="00331B3B"/>
    <w:rsid w:val="003321AB"/>
    <w:rsid w:val="00332485"/>
    <w:rsid w:val="00332B31"/>
    <w:rsid w:val="00332C45"/>
    <w:rsid w:val="00332E22"/>
    <w:rsid w:val="00332EB2"/>
    <w:rsid w:val="00333244"/>
    <w:rsid w:val="003336D5"/>
    <w:rsid w:val="003339EA"/>
    <w:rsid w:val="00333BCB"/>
    <w:rsid w:val="00333BDC"/>
    <w:rsid w:val="00333C4B"/>
    <w:rsid w:val="00333CF6"/>
    <w:rsid w:val="00333E53"/>
    <w:rsid w:val="00334C72"/>
    <w:rsid w:val="00334DB8"/>
    <w:rsid w:val="00334E32"/>
    <w:rsid w:val="00335A5A"/>
    <w:rsid w:val="003360F2"/>
    <w:rsid w:val="003369F4"/>
    <w:rsid w:val="0033770D"/>
    <w:rsid w:val="00337714"/>
    <w:rsid w:val="00337A67"/>
    <w:rsid w:val="00340343"/>
    <w:rsid w:val="003403C9"/>
    <w:rsid w:val="00340B26"/>
    <w:rsid w:val="003419CE"/>
    <w:rsid w:val="003435C1"/>
    <w:rsid w:val="00344456"/>
    <w:rsid w:val="00344783"/>
    <w:rsid w:val="00345278"/>
    <w:rsid w:val="00345720"/>
    <w:rsid w:val="00345875"/>
    <w:rsid w:val="003475C1"/>
    <w:rsid w:val="00347ABC"/>
    <w:rsid w:val="00351072"/>
    <w:rsid w:val="00351188"/>
    <w:rsid w:val="00351484"/>
    <w:rsid w:val="003517F2"/>
    <w:rsid w:val="00351D39"/>
    <w:rsid w:val="00351EBC"/>
    <w:rsid w:val="003520C3"/>
    <w:rsid w:val="003523F6"/>
    <w:rsid w:val="003534FC"/>
    <w:rsid w:val="00353667"/>
    <w:rsid w:val="003540CC"/>
    <w:rsid w:val="00354408"/>
    <w:rsid w:val="00354B3E"/>
    <w:rsid w:val="00354CD0"/>
    <w:rsid w:val="00355416"/>
    <w:rsid w:val="00355547"/>
    <w:rsid w:val="003559DF"/>
    <w:rsid w:val="00355BC6"/>
    <w:rsid w:val="003567E3"/>
    <w:rsid w:val="0035711E"/>
    <w:rsid w:val="0035737F"/>
    <w:rsid w:val="00357B40"/>
    <w:rsid w:val="00357EC3"/>
    <w:rsid w:val="0036084E"/>
    <w:rsid w:val="00360882"/>
    <w:rsid w:val="00361169"/>
    <w:rsid w:val="0036186E"/>
    <w:rsid w:val="00361E48"/>
    <w:rsid w:val="003621CC"/>
    <w:rsid w:val="0036234C"/>
    <w:rsid w:val="003623E1"/>
    <w:rsid w:val="003635CC"/>
    <w:rsid w:val="00364096"/>
    <w:rsid w:val="0036424C"/>
    <w:rsid w:val="003644F1"/>
    <w:rsid w:val="003652FE"/>
    <w:rsid w:val="00365301"/>
    <w:rsid w:val="00367191"/>
    <w:rsid w:val="00367A03"/>
    <w:rsid w:val="0037025B"/>
    <w:rsid w:val="00370449"/>
    <w:rsid w:val="00370452"/>
    <w:rsid w:val="00370E4F"/>
    <w:rsid w:val="00370FB8"/>
    <w:rsid w:val="0037178E"/>
    <w:rsid w:val="003732F0"/>
    <w:rsid w:val="00373549"/>
    <w:rsid w:val="00373EF5"/>
    <w:rsid w:val="00374328"/>
    <w:rsid w:val="003754E7"/>
    <w:rsid w:val="0037697D"/>
    <w:rsid w:val="00376B56"/>
    <w:rsid w:val="00377C31"/>
    <w:rsid w:val="003802A8"/>
    <w:rsid w:val="00380644"/>
    <w:rsid w:val="0038085D"/>
    <w:rsid w:val="00380BF8"/>
    <w:rsid w:val="00380F0E"/>
    <w:rsid w:val="0038136D"/>
    <w:rsid w:val="00381695"/>
    <w:rsid w:val="00381AB4"/>
    <w:rsid w:val="00381EAD"/>
    <w:rsid w:val="00382208"/>
    <w:rsid w:val="00382417"/>
    <w:rsid w:val="003837DF"/>
    <w:rsid w:val="0038454C"/>
    <w:rsid w:val="003845C9"/>
    <w:rsid w:val="00384B2B"/>
    <w:rsid w:val="00384FCE"/>
    <w:rsid w:val="0038536E"/>
    <w:rsid w:val="00386BCB"/>
    <w:rsid w:val="0039042F"/>
    <w:rsid w:val="003909C0"/>
    <w:rsid w:val="0039103F"/>
    <w:rsid w:val="00391A38"/>
    <w:rsid w:val="0039220A"/>
    <w:rsid w:val="003927C0"/>
    <w:rsid w:val="00392885"/>
    <w:rsid w:val="00393E97"/>
    <w:rsid w:val="00394359"/>
    <w:rsid w:val="00395889"/>
    <w:rsid w:val="00395B18"/>
    <w:rsid w:val="00395D45"/>
    <w:rsid w:val="00396B03"/>
    <w:rsid w:val="00396F98"/>
    <w:rsid w:val="00397136"/>
    <w:rsid w:val="003978FE"/>
    <w:rsid w:val="003A00FD"/>
    <w:rsid w:val="003A0111"/>
    <w:rsid w:val="003A20AE"/>
    <w:rsid w:val="003A3274"/>
    <w:rsid w:val="003A3D24"/>
    <w:rsid w:val="003A3FDF"/>
    <w:rsid w:val="003A4276"/>
    <w:rsid w:val="003A4625"/>
    <w:rsid w:val="003A468B"/>
    <w:rsid w:val="003A61AE"/>
    <w:rsid w:val="003A6E7E"/>
    <w:rsid w:val="003A7892"/>
    <w:rsid w:val="003B0A3A"/>
    <w:rsid w:val="003B17CE"/>
    <w:rsid w:val="003B1AF7"/>
    <w:rsid w:val="003B2C09"/>
    <w:rsid w:val="003B2E62"/>
    <w:rsid w:val="003B2F8D"/>
    <w:rsid w:val="003B33BA"/>
    <w:rsid w:val="003B3537"/>
    <w:rsid w:val="003B3A17"/>
    <w:rsid w:val="003B403C"/>
    <w:rsid w:val="003B4264"/>
    <w:rsid w:val="003B4800"/>
    <w:rsid w:val="003B483A"/>
    <w:rsid w:val="003B4BB7"/>
    <w:rsid w:val="003B6DAF"/>
    <w:rsid w:val="003B6FE7"/>
    <w:rsid w:val="003B71B1"/>
    <w:rsid w:val="003B7809"/>
    <w:rsid w:val="003B7B8D"/>
    <w:rsid w:val="003B7E98"/>
    <w:rsid w:val="003C00A7"/>
    <w:rsid w:val="003C0117"/>
    <w:rsid w:val="003C026A"/>
    <w:rsid w:val="003C0362"/>
    <w:rsid w:val="003C0511"/>
    <w:rsid w:val="003C128A"/>
    <w:rsid w:val="003C4B6C"/>
    <w:rsid w:val="003C5908"/>
    <w:rsid w:val="003C614F"/>
    <w:rsid w:val="003C6477"/>
    <w:rsid w:val="003C66F1"/>
    <w:rsid w:val="003C6C1C"/>
    <w:rsid w:val="003C6ECB"/>
    <w:rsid w:val="003C6F36"/>
    <w:rsid w:val="003C70AE"/>
    <w:rsid w:val="003C76A7"/>
    <w:rsid w:val="003C79A3"/>
    <w:rsid w:val="003C7CBF"/>
    <w:rsid w:val="003D00D8"/>
    <w:rsid w:val="003D0B3E"/>
    <w:rsid w:val="003D1140"/>
    <w:rsid w:val="003D26E6"/>
    <w:rsid w:val="003D26FD"/>
    <w:rsid w:val="003D2B12"/>
    <w:rsid w:val="003D2F14"/>
    <w:rsid w:val="003D3320"/>
    <w:rsid w:val="003D3849"/>
    <w:rsid w:val="003D3D97"/>
    <w:rsid w:val="003D4216"/>
    <w:rsid w:val="003D4392"/>
    <w:rsid w:val="003D49EC"/>
    <w:rsid w:val="003D53EF"/>
    <w:rsid w:val="003D5626"/>
    <w:rsid w:val="003D61AC"/>
    <w:rsid w:val="003D641C"/>
    <w:rsid w:val="003D67B1"/>
    <w:rsid w:val="003D75A2"/>
    <w:rsid w:val="003D7F40"/>
    <w:rsid w:val="003E0F4D"/>
    <w:rsid w:val="003E15B0"/>
    <w:rsid w:val="003E1726"/>
    <w:rsid w:val="003E27F7"/>
    <w:rsid w:val="003E2CBF"/>
    <w:rsid w:val="003E33FE"/>
    <w:rsid w:val="003E3A55"/>
    <w:rsid w:val="003E4C42"/>
    <w:rsid w:val="003E4CD3"/>
    <w:rsid w:val="003E54A4"/>
    <w:rsid w:val="003E56A8"/>
    <w:rsid w:val="003E586F"/>
    <w:rsid w:val="003E5C2F"/>
    <w:rsid w:val="003E5F29"/>
    <w:rsid w:val="003E649C"/>
    <w:rsid w:val="003E66D7"/>
    <w:rsid w:val="003E6E05"/>
    <w:rsid w:val="003E720F"/>
    <w:rsid w:val="003E7687"/>
    <w:rsid w:val="003E7A57"/>
    <w:rsid w:val="003E7C85"/>
    <w:rsid w:val="003F0123"/>
    <w:rsid w:val="003F1DBF"/>
    <w:rsid w:val="003F1E03"/>
    <w:rsid w:val="003F2493"/>
    <w:rsid w:val="003F2ACF"/>
    <w:rsid w:val="003F3F83"/>
    <w:rsid w:val="003F4BC2"/>
    <w:rsid w:val="003F5998"/>
    <w:rsid w:val="003F61C1"/>
    <w:rsid w:val="003F6BAB"/>
    <w:rsid w:val="003F7BF0"/>
    <w:rsid w:val="003F7E1D"/>
    <w:rsid w:val="00400C5D"/>
    <w:rsid w:val="00400EA5"/>
    <w:rsid w:val="00401D87"/>
    <w:rsid w:val="00402E17"/>
    <w:rsid w:val="004039B1"/>
    <w:rsid w:val="00403CA8"/>
    <w:rsid w:val="00403FB3"/>
    <w:rsid w:val="004047F8"/>
    <w:rsid w:val="004049C6"/>
    <w:rsid w:val="00404A5C"/>
    <w:rsid w:val="00404FAE"/>
    <w:rsid w:val="004050BF"/>
    <w:rsid w:val="004053D9"/>
    <w:rsid w:val="00405C69"/>
    <w:rsid w:val="004064F2"/>
    <w:rsid w:val="00406652"/>
    <w:rsid w:val="00406F2D"/>
    <w:rsid w:val="00406FB5"/>
    <w:rsid w:val="0040755C"/>
    <w:rsid w:val="00407FA1"/>
    <w:rsid w:val="00407FB1"/>
    <w:rsid w:val="0041052A"/>
    <w:rsid w:val="00410D6C"/>
    <w:rsid w:val="00410E6F"/>
    <w:rsid w:val="004111CE"/>
    <w:rsid w:val="0041162D"/>
    <w:rsid w:val="0041272C"/>
    <w:rsid w:val="00413D18"/>
    <w:rsid w:val="004146A4"/>
    <w:rsid w:val="00414CE3"/>
    <w:rsid w:val="00414E7C"/>
    <w:rsid w:val="004152F1"/>
    <w:rsid w:val="00415B3F"/>
    <w:rsid w:val="00415D4B"/>
    <w:rsid w:val="00415F10"/>
    <w:rsid w:val="00416232"/>
    <w:rsid w:val="00416395"/>
    <w:rsid w:val="0041710E"/>
    <w:rsid w:val="0042025E"/>
    <w:rsid w:val="00421B2D"/>
    <w:rsid w:val="0042335E"/>
    <w:rsid w:val="0042529A"/>
    <w:rsid w:val="004259AF"/>
    <w:rsid w:val="00426910"/>
    <w:rsid w:val="00426920"/>
    <w:rsid w:val="00427576"/>
    <w:rsid w:val="0043017A"/>
    <w:rsid w:val="0043029B"/>
    <w:rsid w:val="0043063E"/>
    <w:rsid w:val="00430FE9"/>
    <w:rsid w:val="004310B7"/>
    <w:rsid w:val="004316AB"/>
    <w:rsid w:val="00431FA7"/>
    <w:rsid w:val="00432383"/>
    <w:rsid w:val="004358FC"/>
    <w:rsid w:val="00435B38"/>
    <w:rsid w:val="00435B3D"/>
    <w:rsid w:val="00436DD4"/>
    <w:rsid w:val="00436E48"/>
    <w:rsid w:val="00436FFA"/>
    <w:rsid w:val="0043772C"/>
    <w:rsid w:val="0043779B"/>
    <w:rsid w:val="00437FB4"/>
    <w:rsid w:val="00440094"/>
    <w:rsid w:val="00440316"/>
    <w:rsid w:val="00440483"/>
    <w:rsid w:val="004405AF"/>
    <w:rsid w:val="004410CF"/>
    <w:rsid w:val="00441220"/>
    <w:rsid w:val="004417E8"/>
    <w:rsid w:val="00442620"/>
    <w:rsid w:val="00442BD1"/>
    <w:rsid w:val="00442E74"/>
    <w:rsid w:val="00444116"/>
    <w:rsid w:val="00444216"/>
    <w:rsid w:val="00444CD4"/>
    <w:rsid w:val="0044525B"/>
    <w:rsid w:val="00445365"/>
    <w:rsid w:val="004456C5"/>
    <w:rsid w:val="00445825"/>
    <w:rsid w:val="00445E5F"/>
    <w:rsid w:val="00447061"/>
    <w:rsid w:val="004470E7"/>
    <w:rsid w:val="00447821"/>
    <w:rsid w:val="00447FC1"/>
    <w:rsid w:val="004503D4"/>
    <w:rsid w:val="004504F6"/>
    <w:rsid w:val="00450576"/>
    <w:rsid w:val="00450F4D"/>
    <w:rsid w:val="00452378"/>
    <w:rsid w:val="004523A0"/>
    <w:rsid w:val="00452426"/>
    <w:rsid w:val="0045276A"/>
    <w:rsid w:val="004528D2"/>
    <w:rsid w:val="00452E9F"/>
    <w:rsid w:val="00452EDD"/>
    <w:rsid w:val="00452F41"/>
    <w:rsid w:val="00453C18"/>
    <w:rsid w:val="00453FEB"/>
    <w:rsid w:val="00454479"/>
    <w:rsid w:val="00454782"/>
    <w:rsid w:val="00454DE0"/>
    <w:rsid w:val="00454EDC"/>
    <w:rsid w:val="0045541C"/>
    <w:rsid w:val="0045557F"/>
    <w:rsid w:val="00455A53"/>
    <w:rsid w:val="00455E4D"/>
    <w:rsid w:val="0045605D"/>
    <w:rsid w:val="0045627A"/>
    <w:rsid w:val="004565E5"/>
    <w:rsid w:val="0045682B"/>
    <w:rsid w:val="00456AE9"/>
    <w:rsid w:val="00457119"/>
    <w:rsid w:val="004571BD"/>
    <w:rsid w:val="0045723C"/>
    <w:rsid w:val="00457B2E"/>
    <w:rsid w:val="004600C5"/>
    <w:rsid w:val="004604B6"/>
    <w:rsid w:val="004604FA"/>
    <w:rsid w:val="004615F3"/>
    <w:rsid w:val="0046164B"/>
    <w:rsid w:val="00461A2B"/>
    <w:rsid w:val="00462A9E"/>
    <w:rsid w:val="004631E6"/>
    <w:rsid w:val="00463D04"/>
    <w:rsid w:val="00464721"/>
    <w:rsid w:val="00464DCC"/>
    <w:rsid w:val="004652E0"/>
    <w:rsid w:val="00465C0C"/>
    <w:rsid w:val="00465F24"/>
    <w:rsid w:val="0046728F"/>
    <w:rsid w:val="00470089"/>
    <w:rsid w:val="00470738"/>
    <w:rsid w:val="00470A48"/>
    <w:rsid w:val="00470B35"/>
    <w:rsid w:val="00470E84"/>
    <w:rsid w:val="0047106E"/>
    <w:rsid w:val="00471BBE"/>
    <w:rsid w:val="004722BB"/>
    <w:rsid w:val="00472F75"/>
    <w:rsid w:val="00473123"/>
    <w:rsid w:val="00473AFA"/>
    <w:rsid w:val="00473E5B"/>
    <w:rsid w:val="004747FC"/>
    <w:rsid w:val="004748A6"/>
    <w:rsid w:val="00475850"/>
    <w:rsid w:val="00475A28"/>
    <w:rsid w:val="00475BAC"/>
    <w:rsid w:val="00476115"/>
    <w:rsid w:val="004776C4"/>
    <w:rsid w:val="00477BE3"/>
    <w:rsid w:val="00480007"/>
    <w:rsid w:val="004800E5"/>
    <w:rsid w:val="00480850"/>
    <w:rsid w:val="00480EC5"/>
    <w:rsid w:val="00481F88"/>
    <w:rsid w:val="004847F5"/>
    <w:rsid w:val="004859CF"/>
    <w:rsid w:val="00485E6D"/>
    <w:rsid w:val="00486284"/>
    <w:rsid w:val="004863B6"/>
    <w:rsid w:val="00486804"/>
    <w:rsid w:val="00486DF2"/>
    <w:rsid w:val="0048714A"/>
    <w:rsid w:val="00487232"/>
    <w:rsid w:val="004876C9"/>
    <w:rsid w:val="00490909"/>
    <w:rsid w:val="00492C49"/>
    <w:rsid w:val="0049371D"/>
    <w:rsid w:val="004938F7"/>
    <w:rsid w:val="00493B37"/>
    <w:rsid w:val="00493E3A"/>
    <w:rsid w:val="00493F40"/>
    <w:rsid w:val="00493F65"/>
    <w:rsid w:val="00494349"/>
    <w:rsid w:val="00495CF6"/>
    <w:rsid w:val="00495D5E"/>
    <w:rsid w:val="00496A6D"/>
    <w:rsid w:val="004971A8"/>
    <w:rsid w:val="00497593"/>
    <w:rsid w:val="00497784"/>
    <w:rsid w:val="004979A6"/>
    <w:rsid w:val="004A03BC"/>
    <w:rsid w:val="004A0C3B"/>
    <w:rsid w:val="004A125B"/>
    <w:rsid w:val="004A18D4"/>
    <w:rsid w:val="004A1979"/>
    <w:rsid w:val="004A1E3E"/>
    <w:rsid w:val="004A22A9"/>
    <w:rsid w:val="004A246E"/>
    <w:rsid w:val="004A287F"/>
    <w:rsid w:val="004A2E45"/>
    <w:rsid w:val="004A35E1"/>
    <w:rsid w:val="004A438D"/>
    <w:rsid w:val="004A44C2"/>
    <w:rsid w:val="004A47CF"/>
    <w:rsid w:val="004A48C6"/>
    <w:rsid w:val="004A4EBD"/>
    <w:rsid w:val="004A4F3A"/>
    <w:rsid w:val="004A5227"/>
    <w:rsid w:val="004A5A44"/>
    <w:rsid w:val="004A5ECE"/>
    <w:rsid w:val="004A641C"/>
    <w:rsid w:val="004A6812"/>
    <w:rsid w:val="004A6C21"/>
    <w:rsid w:val="004A6D30"/>
    <w:rsid w:val="004A6D3E"/>
    <w:rsid w:val="004A6E42"/>
    <w:rsid w:val="004A7F05"/>
    <w:rsid w:val="004B059B"/>
    <w:rsid w:val="004B16D1"/>
    <w:rsid w:val="004B2348"/>
    <w:rsid w:val="004B26B5"/>
    <w:rsid w:val="004B2E09"/>
    <w:rsid w:val="004B39EE"/>
    <w:rsid w:val="004B4437"/>
    <w:rsid w:val="004B64E8"/>
    <w:rsid w:val="004B6ADB"/>
    <w:rsid w:val="004B6CAE"/>
    <w:rsid w:val="004B7F63"/>
    <w:rsid w:val="004C1CD0"/>
    <w:rsid w:val="004C2C79"/>
    <w:rsid w:val="004C314E"/>
    <w:rsid w:val="004C3A17"/>
    <w:rsid w:val="004C3EA4"/>
    <w:rsid w:val="004C479E"/>
    <w:rsid w:val="004C4C17"/>
    <w:rsid w:val="004C4D8F"/>
    <w:rsid w:val="004C5633"/>
    <w:rsid w:val="004C63C0"/>
    <w:rsid w:val="004C6556"/>
    <w:rsid w:val="004C6573"/>
    <w:rsid w:val="004C68D1"/>
    <w:rsid w:val="004C6A33"/>
    <w:rsid w:val="004C6BF8"/>
    <w:rsid w:val="004C75DC"/>
    <w:rsid w:val="004C7B03"/>
    <w:rsid w:val="004D06FE"/>
    <w:rsid w:val="004D0F87"/>
    <w:rsid w:val="004D1B4C"/>
    <w:rsid w:val="004D1E52"/>
    <w:rsid w:val="004D2179"/>
    <w:rsid w:val="004D270D"/>
    <w:rsid w:val="004D305B"/>
    <w:rsid w:val="004D3C04"/>
    <w:rsid w:val="004D3D99"/>
    <w:rsid w:val="004D42A6"/>
    <w:rsid w:val="004D4B70"/>
    <w:rsid w:val="004D5165"/>
    <w:rsid w:val="004D54E6"/>
    <w:rsid w:val="004D5A5C"/>
    <w:rsid w:val="004D65C6"/>
    <w:rsid w:val="004D6AD9"/>
    <w:rsid w:val="004D6C85"/>
    <w:rsid w:val="004D714C"/>
    <w:rsid w:val="004D788B"/>
    <w:rsid w:val="004D7A56"/>
    <w:rsid w:val="004E0D99"/>
    <w:rsid w:val="004E10E8"/>
    <w:rsid w:val="004E1C07"/>
    <w:rsid w:val="004E1FD0"/>
    <w:rsid w:val="004E220A"/>
    <w:rsid w:val="004E246E"/>
    <w:rsid w:val="004E24F1"/>
    <w:rsid w:val="004E25BE"/>
    <w:rsid w:val="004E295D"/>
    <w:rsid w:val="004E312B"/>
    <w:rsid w:val="004E3157"/>
    <w:rsid w:val="004E3313"/>
    <w:rsid w:val="004E3761"/>
    <w:rsid w:val="004E3778"/>
    <w:rsid w:val="004E3B3C"/>
    <w:rsid w:val="004E3B7F"/>
    <w:rsid w:val="004E4A19"/>
    <w:rsid w:val="004E4FF8"/>
    <w:rsid w:val="004E531D"/>
    <w:rsid w:val="004E5940"/>
    <w:rsid w:val="004E5F98"/>
    <w:rsid w:val="004E6498"/>
    <w:rsid w:val="004E7E1D"/>
    <w:rsid w:val="004F09DF"/>
    <w:rsid w:val="004F0D6B"/>
    <w:rsid w:val="004F0DE7"/>
    <w:rsid w:val="004F179E"/>
    <w:rsid w:val="004F17C1"/>
    <w:rsid w:val="004F223E"/>
    <w:rsid w:val="004F2A6A"/>
    <w:rsid w:val="004F3162"/>
    <w:rsid w:val="004F3ADF"/>
    <w:rsid w:val="004F479B"/>
    <w:rsid w:val="004F5B98"/>
    <w:rsid w:val="004F5DB5"/>
    <w:rsid w:val="004F5DD4"/>
    <w:rsid w:val="004F687C"/>
    <w:rsid w:val="004F77E0"/>
    <w:rsid w:val="004F7813"/>
    <w:rsid w:val="004F7EE4"/>
    <w:rsid w:val="0050046C"/>
    <w:rsid w:val="00500CF1"/>
    <w:rsid w:val="00500E98"/>
    <w:rsid w:val="00501A16"/>
    <w:rsid w:val="00501B74"/>
    <w:rsid w:val="00501D91"/>
    <w:rsid w:val="00502101"/>
    <w:rsid w:val="0050284F"/>
    <w:rsid w:val="00503320"/>
    <w:rsid w:val="0050359F"/>
    <w:rsid w:val="00505B1C"/>
    <w:rsid w:val="00505E06"/>
    <w:rsid w:val="00505F7D"/>
    <w:rsid w:val="00506B86"/>
    <w:rsid w:val="00506CF5"/>
    <w:rsid w:val="00506DB4"/>
    <w:rsid w:val="00506FC2"/>
    <w:rsid w:val="0050755B"/>
    <w:rsid w:val="005077D1"/>
    <w:rsid w:val="00507B24"/>
    <w:rsid w:val="00510749"/>
    <w:rsid w:val="005108AF"/>
    <w:rsid w:val="00510A61"/>
    <w:rsid w:val="0051104D"/>
    <w:rsid w:val="005112BD"/>
    <w:rsid w:val="0051282E"/>
    <w:rsid w:val="00512F7C"/>
    <w:rsid w:val="005132D1"/>
    <w:rsid w:val="005134A5"/>
    <w:rsid w:val="00514336"/>
    <w:rsid w:val="005146E1"/>
    <w:rsid w:val="005151E7"/>
    <w:rsid w:val="00515BD2"/>
    <w:rsid w:val="005166F6"/>
    <w:rsid w:val="00516BB7"/>
    <w:rsid w:val="00516CBD"/>
    <w:rsid w:val="00517071"/>
    <w:rsid w:val="00520187"/>
    <w:rsid w:val="00520611"/>
    <w:rsid w:val="005206BE"/>
    <w:rsid w:val="005207A5"/>
    <w:rsid w:val="00520A13"/>
    <w:rsid w:val="005210F4"/>
    <w:rsid w:val="0052133C"/>
    <w:rsid w:val="0052237C"/>
    <w:rsid w:val="005224FC"/>
    <w:rsid w:val="00522DC8"/>
    <w:rsid w:val="00523AE7"/>
    <w:rsid w:val="005240BB"/>
    <w:rsid w:val="0052572F"/>
    <w:rsid w:val="0052621A"/>
    <w:rsid w:val="00526BDF"/>
    <w:rsid w:val="005271D2"/>
    <w:rsid w:val="00527A04"/>
    <w:rsid w:val="005309A8"/>
    <w:rsid w:val="00530AD7"/>
    <w:rsid w:val="00531849"/>
    <w:rsid w:val="00531DA9"/>
    <w:rsid w:val="00532073"/>
    <w:rsid w:val="0053267F"/>
    <w:rsid w:val="00532B40"/>
    <w:rsid w:val="00533296"/>
    <w:rsid w:val="005332B8"/>
    <w:rsid w:val="00533501"/>
    <w:rsid w:val="00534439"/>
    <w:rsid w:val="0053474E"/>
    <w:rsid w:val="00534AE5"/>
    <w:rsid w:val="00534C7B"/>
    <w:rsid w:val="005353B2"/>
    <w:rsid w:val="00535D9B"/>
    <w:rsid w:val="00536CF6"/>
    <w:rsid w:val="00536F73"/>
    <w:rsid w:val="00537DE5"/>
    <w:rsid w:val="00540079"/>
    <w:rsid w:val="00540759"/>
    <w:rsid w:val="00540FBB"/>
    <w:rsid w:val="00541732"/>
    <w:rsid w:val="0054278F"/>
    <w:rsid w:val="00543030"/>
    <w:rsid w:val="005436EA"/>
    <w:rsid w:val="00543D9F"/>
    <w:rsid w:val="00543F25"/>
    <w:rsid w:val="00544180"/>
    <w:rsid w:val="005447CD"/>
    <w:rsid w:val="005447FC"/>
    <w:rsid w:val="00545169"/>
    <w:rsid w:val="00545472"/>
    <w:rsid w:val="00545AF3"/>
    <w:rsid w:val="00545B67"/>
    <w:rsid w:val="00547240"/>
    <w:rsid w:val="005475C5"/>
    <w:rsid w:val="00547675"/>
    <w:rsid w:val="00547904"/>
    <w:rsid w:val="005479B4"/>
    <w:rsid w:val="00550F22"/>
    <w:rsid w:val="00551391"/>
    <w:rsid w:val="005514F1"/>
    <w:rsid w:val="005522BC"/>
    <w:rsid w:val="00553927"/>
    <w:rsid w:val="00553E06"/>
    <w:rsid w:val="00554770"/>
    <w:rsid w:val="00554F79"/>
    <w:rsid w:val="0055505F"/>
    <w:rsid w:val="00555DC8"/>
    <w:rsid w:val="00555E8C"/>
    <w:rsid w:val="00556972"/>
    <w:rsid w:val="00557A41"/>
    <w:rsid w:val="00560327"/>
    <w:rsid w:val="00560AF8"/>
    <w:rsid w:val="00561128"/>
    <w:rsid w:val="00561134"/>
    <w:rsid w:val="0056123A"/>
    <w:rsid w:val="00561BB9"/>
    <w:rsid w:val="00561C96"/>
    <w:rsid w:val="00562654"/>
    <w:rsid w:val="005637A3"/>
    <w:rsid w:val="00564FD1"/>
    <w:rsid w:val="005653A2"/>
    <w:rsid w:val="0056555A"/>
    <w:rsid w:val="0056728C"/>
    <w:rsid w:val="00567AF1"/>
    <w:rsid w:val="00567F0B"/>
    <w:rsid w:val="00570521"/>
    <w:rsid w:val="005707C6"/>
    <w:rsid w:val="00570D22"/>
    <w:rsid w:val="00571165"/>
    <w:rsid w:val="00571191"/>
    <w:rsid w:val="00571201"/>
    <w:rsid w:val="005714C9"/>
    <w:rsid w:val="00572609"/>
    <w:rsid w:val="00572F97"/>
    <w:rsid w:val="005733DE"/>
    <w:rsid w:val="00573B1E"/>
    <w:rsid w:val="00573F03"/>
    <w:rsid w:val="005740FB"/>
    <w:rsid w:val="00574BD1"/>
    <w:rsid w:val="00575CE5"/>
    <w:rsid w:val="005763B4"/>
    <w:rsid w:val="00576480"/>
    <w:rsid w:val="00576AE9"/>
    <w:rsid w:val="00577255"/>
    <w:rsid w:val="0057745C"/>
    <w:rsid w:val="00577ACE"/>
    <w:rsid w:val="00577D5A"/>
    <w:rsid w:val="00580251"/>
    <w:rsid w:val="005805D9"/>
    <w:rsid w:val="00580D2C"/>
    <w:rsid w:val="00581225"/>
    <w:rsid w:val="00581E28"/>
    <w:rsid w:val="00582575"/>
    <w:rsid w:val="0058307D"/>
    <w:rsid w:val="005838A5"/>
    <w:rsid w:val="00583FB2"/>
    <w:rsid w:val="00584035"/>
    <w:rsid w:val="00584201"/>
    <w:rsid w:val="00584837"/>
    <w:rsid w:val="0058547B"/>
    <w:rsid w:val="00585BBD"/>
    <w:rsid w:val="00586555"/>
    <w:rsid w:val="00586619"/>
    <w:rsid w:val="00586981"/>
    <w:rsid w:val="00587296"/>
    <w:rsid w:val="0058749D"/>
    <w:rsid w:val="00587877"/>
    <w:rsid w:val="00590355"/>
    <w:rsid w:val="005911C7"/>
    <w:rsid w:val="0059147A"/>
    <w:rsid w:val="00592309"/>
    <w:rsid w:val="00592318"/>
    <w:rsid w:val="0059284C"/>
    <w:rsid w:val="00592D72"/>
    <w:rsid w:val="005930AF"/>
    <w:rsid w:val="0059354D"/>
    <w:rsid w:val="00593CC2"/>
    <w:rsid w:val="0059498D"/>
    <w:rsid w:val="00594B22"/>
    <w:rsid w:val="005958E7"/>
    <w:rsid w:val="005966FB"/>
    <w:rsid w:val="00596CD0"/>
    <w:rsid w:val="00597098"/>
    <w:rsid w:val="00597292"/>
    <w:rsid w:val="005979CD"/>
    <w:rsid w:val="005A06D6"/>
    <w:rsid w:val="005A0F6A"/>
    <w:rsid w:val="005A1001"/>
    <w:rsid w:val="005A1AE0"/>
    <w:rsid w:val="005A2026"/>
    <w:rsid w:val="005A209C"/>
    <w:rsid w:val="005A2273"/>
    <w:rsid w:val="005A25BB"/>
    <w:rsid w:val="005A2B62"/>
    <w:rsid w:val="005A3C12"/>
    <w:rsid w:val="005A43A7"/>
    <w:rsid w:val="005A5250"/>
    <w:rsid w:val="005A600D"/>
    <w:rsid w:val="005A6241"/>
    <w:rsid w:val="005A6615"/>
    <w:rsid w:val="005A71D3"/>
    <w:rsid w:val="005A7885"/>
    <w:rsid w:val="005B077A"/>
    <w:rsid w:val="005B0920"/>
    <w:rsid w:val="005B0EF3"/>
    <w:rsid w:val="005B19F2"/>
    <w:rsid w:val="005B1FEE"/>
    <w:rsid w:val="005B20F6"/>
    <w:rsid w:val="005B31AD"/>
    <w:rsid w:val="005B3E13"/>
    <w:rsid w:val="005B4368"/>
    <w:rsid w:val="005B4401"/>
    <w:rsid w:val="005B45C8"/>
    <w:rsid w:val="005B539C"/>
    <w:rsid w:val="005B594F"/>
    <w:rsid w:val="005B5A36"/>
    <w:rsid w:val="005B5AEB"/>
    <w:rsid w:val="005B5FA7"/>
    <w:rsid w:val="005B641A"/>
    <w:rsid w:val="005B6C93"/>
    <w:rsid w:val="005B76C3"/>
    <w:rsid w:val="005B776A"/>
    <w:rsid w:val="005B7885"/>
    <w:rsid w:val="005B7C65"/>
    <w:rsid w:val="005B7CB3"/>
    <w:rsid w:val="005C125A"/>
    <w:rsid w:val="005C13D8"/>
    <w:rsid w:val="005C152D"/>
    <w:rsid w:val="005C1869"/>
    <w:rsid w:val="005C216C"/>
    <w:rsid w:val="005C284D"/>
    <w:rsid w:val="005C2A8A"/>
    <w:rsid w:val="005C2C49"/>
    <w:rsid w:val="005C2F2B"/>
    <w:rsid w:val="005C33C4"/>
    <w:rsid w:val="005C370F"/>
    <w:rsid w:val="005C3B1A"/>
    <w:rsid w:val="005C435F"/>
    <w:rsid w:val="005C4601"/>
    <w:rsid w:val="005C46B7"/>
    <w:rsid w:val="005C4E46"/>
    <w:rsid w:val="005C52B3"/>
    <w:rsid w:val="005C5922"/>
    <w:rsid w:val="005C59C4"/>
    <w:rsid w:val="005C5B31"/>
    <w:rsid w:val="005C5F4A"/>
    <w:rsid w:val="005C68B8"/>
    <w:rsid w:val="005C6C8B"/>
    <w:rsid w:val="005C6EB7"/>
    <w:rsid w:val="005C6FBF"/>
    <w:rsid w:val="005C77C1"/>
    <w:rsid w:val="005C77C9"/>
    <w:rsid w:val="005C7936"/>
    <w:rsid w:val="005C7EE1"/>
    <w:rsid w:val="005D01DE"/>
    <w:rsid w:val="005D1300"/>
    <w:rsid w:val="005D1321"/>
    <w:rsid w:val="005D14E1"/>
    <w:rsid w:val="005D2DDA"/>
    <w:rsid w:val="005D3594"/>
    <w:rsid w:val="005D38F2"/>
    <w:rsid w:val="005D43C5"/>
    <w:rsid w:val="005D4DAE"/>
    <w:rsid w:val="005D5B33"/>
    <w:rsid w:val="005D60BE"/>
    <w:rsid w:val="005D6B7C"/>
    <w:rsid w:val="005D7565"/>
    <w:rsid w:val="005D76CB"/>
    <w:rsid w:val="005D7A38"/>
    <w:rsid w:val="005D7C11"/>
    <w:rsid w:val="005E0200"/>
    <w:rsid w:val="005E0FD0"/>
    <w:rsid w:val="005E1AED"/>
    <w:rsid w:val="005E25E6"/>
    <w:rsid w:val="005E2C3B"/>
    <w:rsid w:val="005E31D2"/>
    <w:rsid w:val="005E352B"/>
    <w:rsid w:val="005E4052"/>
    <w:rsid w:val="005E41D0"/>
    <w:rsid w:val="005E45B0"/>
    <w:rsid w:val="005E4895"/>
    <w:rsid w:val="005E5903"/>
    <w:rsid w:val="005E6040"/>
    <w:rsid w:val="005E6E35"/>
    <w:rsid w:val="005E7B1F"/>
    <w:rsid w:val="005E7F04"/>
    <w:rsid w:val="005F04FC"/>
    <w:rsid w:val="005F05A7"/>
    <w:rsid w:val="005F1A21"/>
    <w:rsid w:val="005F228D"/>
    <w:rsid w:val="005F2791"/>
    <w:rsid w:val="005F2C65"/>
    <w:rsid w:val="005F2EF3"/>
    <w:rsid w:val="005F3097"/>
    <w:rsid w:val="005F363E"/>
    <w:rsid w:val="005F384F"/>
    <w:rsid w:val="005F38B1"/>
    <w:rsid w:val="005F417A"/>
    <w:rsid w:val="005F4600"/>
    <w:rsid w:val="005F47C7"/>
    <w:rsid w:val="005F4CEC"/>
    <w:rsid w:val="005F515B"/>
    <w:rsid w:val="005F51A3"/>
    <w:rsid w:val="005F55D2"/>
    <w:rsid w:val="005F637D"/>
    <w:rsid w:val="005F69DD"/>
    <w:rsid w:val="005F7302"/>
    <w:rsid w:val="005F75B5"/>
    <w:rsid w:val="005F7CDE"/>
    <w:rsid w:val="006008A7"/>
    <w:rsid w:val="00600D57"/>
    <w:rsid w:val="00600FDC"/>
    <w:rsid w:val="006024F3"/>
    <w:rsid w:val="00602840"/>
    <w:rsid w:val="00602936"/>
    <w:rsid w:val="0060335F"/>
    <w:rsid w:val="00603529"/>
    <w:rsid w:val="00604629"/>
    <w:rsid w:val="00604F2C"/>
    <w:rsid w:val="00604FFA"/>
    <w:rsid w:val="0060587F"/>
    <w:rsid w:val="00605EA9"/>
    <w:rsid w:val="00606018"/>
    <w:rsid w:val="006064FD"/>
    <w:rsid w:val="00606614"/>
    <w:rsid w:val="00606CEA"/>
    <w:rsid w:val="00606DC4"/>
    <w:rsid w:val="00606E2C"/>
    <w:rsid w:val="00606E39"/>
    <w:rsid w:val="00606F61"/>
    <w:rsid w:val="0061023B"/>
    <w:rsid w:val="00610427"/>
    <w:rsid w:val="00610A10"/>
    <w:rsid w:val="00611184"/>
    <w:rsid w:val="00611277"/>
    <w:rsid w:val="0061158F"/>
    <w:rsid w:val="0061162E"/>
    <w:rsid w:val="006116E6"/>
    <w:rsid w:val="00612013"/>
    <w:rsid w:val="006121F8"/>
    <w:rsid w:val="0061234B"/>
    <w:rsid w:val="00612D79"/>
    <w:rsid w:val="00613812"/>
    <w:rsid w:val="00613CE2"/>
    <w:rsid w:val="00613FBD"/>
    <w:rsid w:val="0061403C"/>
    <w:rsid w:val="00614520"/>
    <w:rsid w:val="00614C48"/>
    <w:rsid w:val="00614FB2"/>
    <w:rsid w:val="006152FE"/>
    <w:rsid w:val="0061537D"/>
    <w:rsid w:val="0061599A"/>
    <w:rsid w:val="006160DF"/>
    <w:rsid w:val="00616A3F"/>
    <w:rsid w:val="00616D70"/>
    <w:rsid w:val="0061789B"/>
    <w:rsid w:val="00620746"/>
    <w:rsid w:val="00620851"/>
    <w:rsid w:val="00620ADC"/>
    <w:rsid w:val="00621224"/>
    <w:rsid w:val="006212B0"/>
    <w:rsid w:val="00621633"/>
    <w:rsid w:val="00621F00"/>
    <w:rsid w:val="006220B8"/>
    <w:rsid w:val="00622105"/>
    <w:rsid w:val="00622CE4"/>
    <w:rsid w:val="00622D3C"/>
    <w:rsid w:val="0062335C"/>
    <w:rsid w:val="00624F57"/>
    <w:rsid w:val="0062527C"/>
    <w:rsid w:val="00625C1C"/>
    <w:rsid w:val="00625E63"/>
    <w:rsid w:val="00626198"/>
    <w:rsid w:val="00626D4A"/>
    <w:rsid w:val="00627138"/>
    <w:rsid w:val="00627890"/>
    <w:rsid w:val="006278EA"/>
    <w:rsid w:val="00627A48"/>
    <w:rsid w:val="00630567"/>
    <w:rsid w:val="00630D87"/>
    <w:rsid w:val="00630DDB"/>
    <w:rsid w:val="006317FE"/>
    <w:rsid w:val="00631FDD"/>
    <w:rsid w:val="00632145"/>
    <w:rsid w:val="006325B2"/>
    <w:rsid w:val="006329EC"/>
    <w:rsid w:val="0063314F"/>
    <w:rsid w:val="0063337D"/>
    <w:rsid w:val="00633C68"/>
    <w:rsid w:val="00633D47"/>
    <w:rsid w:val="006340EF"/>
    <w:rsid w:val="00634121"/>
    <w:rsid w:val="006341A6"/>
    <w:rsid w:val="00634773"/>
    <w:rsid w:val="00635387"/>
    <w:rsid w:val="006356AB"/>
    <w:rsid w:val="006359BF"/>
    <w:rsid w:val="00635B5E"/>
    <w:rsid w:val="00636A3F"/>
    <w:rsid w:val="00636CF8"/>
    <w:rsid w:val="00637E94"/>
    <w:rsid w:val="006404A6"/>
    <w:rsid w:val="00641800"/>
    <w:rsid w:val="00642B08"/>
    <w:rsid w:val="00642C15"/>
    <w:rsid w:val="00642F7E"/>
    <w:rsid w:val="006446E2"/>
    <w:rsid w:val="00645521"/>
    <w:rsid w:val="00645536"/>
    <w:rsid w:val="0064562E"/>
    <w:rsid w:val="0064587D"/>
    <w:rsid w:val="00645FF1"/>
    <w:rsid w:val="00646005"/>
    <w:rsid w:val="0064621A"/>
    <w:rsid w:val="006464DC"/>
    <w:rsid w:val="00647D45"/>
    <w:rsid w:val="00647DF1"/>
    <w:rsid w:val="00647E95"/>
    <w:rsid w:val="00650448"/>
    <w:rsid w:val="006513C3"/>
    <w:rsid w:val="006515E9"/>
    <w:rsid w:val="00651756"/>
    <w:rsid w:val="00652A4A"/>
    <w:rsid w:val="0065331D"/>
    <w:rsid w:val="0065360C"/>
    <w:rsid w:val="0065362A"/>
    <w:rsid w:val="00654B05"/>
    <w:rsid w:val="00654E88"/>
    <w:rsid w:val="00655371"/>
    <w:rsid w:val="0065589E"/>
    <w:rsid w:val="00655E89"/>
    <w:rsid w:val="00656BBF"/>
    <w:rsid w:val="00657055"/>
    <w:rsid w:val="0065710C"/>
    <w:rsid w:val="006574FD"/>
    <w:rsid w:val="00660990"/>
    <w:rsid w:val="00660B14"/>
    <w:rsid w:val="006610C7"/>
    <w:rsid w:val="0066120B"/>
    <w:rsid w:val="006612E5"/>
    <w:rsid w:val="00661FDA"/>
    <w:rsid w:val="00662DE4"/>
    <w:rsid w:val="00662EF6"/>
    <w:rsid w:val="006635FD"/>
    <w:rsid w:val="00663C58"/>
    <w:rsid w:val="00664062"/>
    <w:rsid w:val="006643E8"/>
    <w:rsid w:val="00664A26"/>
    <w:rsid w:val="00665324"/>
    <w:rsid w:val="00665A95"/>
    <w:rsid w:val="006672DF"/>
    <w:rsid w:val="00667B63"/>
    <w:rsid w:val="00670BF4"/>
    <w:rsid w:val="00670CF5"/>
    <w:rsid w:val="00671992"/>
    <w:rsid w:val="0067231B"/>
    <w:rsid w:val="00672439"/>
    <w:rsid w:val="00672742"/>
    <w:rsid w:val="00674317"/>
    <w:rsid w:val="006744EF"/>
    <w:rsid w:val="00675D0C"/>
    <w:rsid w:val="00676DEA"/>
    <w:rsid w:val="0067714E"/>
    <w:rsid w:val="00677187"/>
    <w:rsid w:val="006771AF"/>
    <w:rsid w:val="00680054"/>
    <w:rsid w:val="00680653"/>
    <w:rsid w:val="006812C8"/>
    <w:rsid w:val="0068166F"/>
    <w:rsid w:val="00681801"/>
    <w:rsid w:val="00681899"/>
    <w:rsid w:val="006824FF"/>
    <w:rsid w:val="00682A90"/>
    <w:rsid w:val="00682ED0"/>
    <w:rsid w:val="00682F1E"/>
    <w:rsid w:val="00684116"/>
    <w:rsid w:val="00684615"/>
    <w:rsid w:val="00684A01"/>
    <w:rsid w:val="00684BB3"/>
    <w:rsid w:val="00685030"/>
    <w:rsid w:val="006851E9"/>
    <w:rsid w:val="006858A7"/>
    <w:rsid w:val="00685ECC"/>
    <w:rsid w:val="00686081"/>
    <w:rsid w:val="00686AD8"/>
    <w:rsid w:val="006870CF"/>
    <w:rsid w:val="006871BD"/>
    <w:rsid w:val="00687211"/>
    <w:rsid w:val="006873FE"/>
    <w:rsid w:val="00690ACB"/>
    <w:rsid w:val="00691489"/>
    <w:rsid w:val="00691C4A"/>
    <w:rsid w:val="00691E4E"/>
    <w:rsid w:val="00692052"/>
    <w:rsid w:val="0069297A"/>
    <w:rsid w:val="00692F82"/>
    <w:rsid w:val="00693717"/>
    <w:rsid w:val="00693E2D"/>
    <w:rsid w:val="00693F7A"/>
    <w:rsid w:val="00694814"/>
    <w:rsid w:val="00694C69"/>
    <w:rsid w:val="006972FC"/>
    <w:rsid w:val="006A00ED"/>
    <w:rsid w:val="006A068A"/>
    <w:rsid w:val="006A1623"/>
    <w:rsid w:val="006A1640"/>
    <w:rsid w:val="006A16E8"/>
    <w:rsid w:val="006A18E7"/>
    <w:rsid w:val="006A19DA"/>
    <w:rsid w:val="006A2638"/>
    <w:rsid w:val="006A2C75"/>
    <w:rsid w:val="006A3989"/>
    <w:rsid w:val="006A3C38"/>
    <w:rsid w:val="006A3DBF"/>
    <w:rsid w:val="006A44B8"/>
    <w:rsid w:val="006A4BE6"/>
    <w:rsid w:val="006A4D3C"/>
    <w:rsid w:val="006A5C97"/>
    <w:rsid w:val="006A5D74"/>
    <w:rsid w:val="006A66E7"/>
    <w:rsid w:val="006A6B10"/>
    <w:rsid w:val="006A6DCA"/>
    <w:rsid w:val="006A7395"/>
    <w:rsid w:val="006A7E81"/>
    <w:rsid w:val="006B00C9"/>
    <w:rsid w:val="006B02D6"/>
    <w:rsid w:val="006B17D7"/>
    <w:rsid w:val="006B1F18"/>
    <w:rsid w:val="006B2809"/>
    <w:rsid w:val="006B28C7"/>
    <w:rsid w:val="006B33AC"/>
    <w:rsid w:val="006B3F1E"/>
    <w:rsid w:val="006B4516"/>
    <w:rsid w:val="006B4B19"/>
    <w:rsid w:val="006B57C4"/>
    <w:rsid w:val="006B59CF"/>
    <w:rsid w:val="006B6DF3"/>
    <w:rsid w:val="006B71D6"/>
    <w:rsid w:val="006B7417"/>
    <w:rsid w:val="006B79F3"/>
    <w:rsid w:val="006C0687"/>
    <w:rsid w:val="006C1579"/>
    <w:rsid w:val="006C165D"/>
    <w:rsid w:val="006C1DFE"/>
    <w:rsid w:val="006C2B2F"/>
    <w:rsid w:val="006C2C78"/>
    <w:rsid w:val="006C2F15"/>
    <w:rsid w:val="006C325B"/>
    <w:rsid w:val="006C32B0"/>
    <w:rsid w:val="006C38A2"/>
    <w:rsid w:val="006C3BCD"/>
    <w:rsid w:val="006C3E0F"/>
    <w:rsid w:val="006C4701"/>
    <w:rsid w:val="006C548D"/>
    <w:rsid w:val="006C5B21"/>
    <w:rsid w:val="006C63F4"/>
    <w:rsid w:val="006C6758"/>
    <w:rsid w:val="006C6789"/>
    <w:rsid w:val="006C6ED5"/>
    <w:rsid w:val="006C74B5"/>
    <w:rsid w:val="006D011F"/>
    <w:rsid w:val="006D052C"/>
    <w:rsid w:val="006D0612"/>
    <w:rsid w:val="006D1ADC"/>
    <w:rsid w:val="006D2313"/>
    <w:rsid w:val="006D366D"/>
    <w:rsid w:val="006D4252"/>
    <w:rsid w:val="006D4F43"/>
    <w:rsid w:val="006D5820"/>
    <w:rsid w:val="006D5B9B"/>
    <w:rsid w:val="006D5D96"/>
    <w:rsid w:val="006D62CE"/>
    <w:rsid w:val="006D64B2"/>
    <w:rsid w:val="006D6721"/>
    <w:rsid w:val="006D783B"/>
    <w:rsid w:val="006E005D"/>
    <w:rsid w:val="006E00D6"/>
    <w:rsid w:val="006E01F0"/>
    <w:rsid w:val="006E0367"/>
    <w:rsid w:val="006E0748"/>
    <w:rsid w:val="006E087B"/>
    <w:rsid w:val="006E1109"/>
    <w:rsid w:val="006E1151"/>
    <w:rsid w:val="006E17F6"/>
    <w:rsid w:val="006E1AB1"/>
    <w:rsid w:val="006E2027"/>
    <w:rsid w:val="006E247C"/>
    <w:rsid w:val="006E29D9"/>
    <w:rsid w:val="006E30E3"/>
    <w:rsid w:val="006E310A"/>
    <w:rsid w:val="006E33AC"/>
    <w:rsid w:val="006E34A2"/>
    <w:rsid w:val="006E360E"/>
    <w:rsid w:val="006E4C91"/>
    <w:rsid w:val="006E50DB"/>
    <w:rsid w:val="006E56D8"/>
    <w:rsid w:val="006E5EE9"/>
    <w:rsid w:val="006E6D56"/>
    <w:rsid w:val="006E76B6"/>
    <w:rsid w:val="006E77AD"/>
    <w:rsid w:val="006E77F3"/>
    <w:rsid w:val="006E7BBE"/>
    <w:rsid w:val="006F0DA2"/>
    <w:rsid w:val="006F2F8B"/>
    <w:rsid w:val="006F38AB"/>
    <w:rsid w:val="006F59BE"/>
    <w:rsid w:val="006F5D24"/>
    <w:rsid w:val="006F5ECF"/>
    <w:rsid w:val="006F5ED5"/>
    <w:rsid w:val="006F5EED"/>
    <w:rsid w:val="006F5F71"/>
    <w:rsid w:val="006F64A4"/>
    <w:rsid w:val="006F6B50"/>
    <w:rsid w:val="006F6C03"/>
    <w:rsid w:val="006F72B2"/>
    <w:rsid w:val="006F777C"/>
    <w:rsid w:val="006F7861"/>
    <w:rsid w:val="007009E5"/>
    <w:rsid w:val="00702927"/>
    <w:rsid w:val="0070383F"/>
    <w:rsid w:val="00703840"/>
    <w:rsid w:val="00703F6B"/>
    <w:rsid w:val="007040C4"/>
    <w:rsid w:val="00704124"/>
    <w:rsid w:val="007044EE"/>
    <w:rsid w:val="0070478F"/>
    <w:rsid w:val="00704B35"/>
    <w:rsid w:val="00704B8D"/>
    <w:rsid w:val="007066D7"/>
    <w:rsid w:val="0071032C"/>
    <w:rsid w:val="007105BC"/>
    <w:rsid w:val="007118FA"/>
    <w:rsid w:val="0071266A"/>
    <w:rsid w:val="00712BA0"/>
    <w:rsid w:val="00713243"/>
    <w:rsid w:val="00713BB2"/>
    <w:rsid w:val="00714559"/>
    <w:rsid w:val="0071477B"/>
    <w:rsid w:val="0071518E"/>
    <w:rsid w:val="007154DA"/>
    <w:rsid w:val="00715514"/>
    <w:rsid w:val="0071578A"/>
    <w:rsid w:val="00715A84"/>
    <w:rsid w:val="00715E14"/>
    <w:rsid w:val="00716C6A"/>
    <w:rsid w:val="00716CF5"/>
    <w:rsid w:val="0072066B"/>
    <w:rsid w:val="00720E9E"/>
    <w:rsid w:val="0072129B"/>
    <w:rsid w:val="00721330"/>
    <w:rsid w:val="00721487"/>
    <w:rsid w:val="00723F49"/>
    <w:rsid w:val="00724DE6"/>
    <w:rsid w:val="00724EC9"/>
    <w:rsid w:val="00724FCB"/>
    <w:rsid w:val="0072551C"/>
    <w:rsid w:val="0072596E"/>
    <w:rsid w:val="0072623D"/>
    <w:rsid w:val="00726ED3"/>
    <w:rsid w:val="00727097"/>
    <w:rsid w:val="00727C47"/>
    <w:rsid w:val="00730340"/>
    <w:rsid w:val="00730E6A"/>
    <w:rsid w:val="0073180F"/>
    <w:rsid w:val="007318B7"/>
    <w:rsid w:val="00731CFC"/>
    <w:rsid w:val="00731D34"/>
    <w:rsid w:val="00731E24"/>
    <w:rsid w:val="00732040"/>
    <w:rsid w:val="007331DF"/>
    <w:rsid w:val="007341AA"/>
    <w:rsid w:val="00734733"/>
    <w:rsid w:val="00734B72"/>
    <w:rsid w:val="00734C14"/>
    <w:rsid w:val="00734D4B"/>
    <w:rsid w:val="00735131"/>
    <w:rsid w:val="00735C21"/>
    <w:rsid w:val="00735C3D"/>
    <w:rsid w:val="00737269"/>
    <w:rsid w:val="0073763C"/>
    <w:rsid w:val="00737CD5"/>
    <w:rsid w:val="00740F69"/>
    <w:rsid w:val="007416E6"/>
    <w:rsid w:val="00741FE5"/>
    <w:rsid w:val="00742DEB"/>
    <w:rsid w:val="00742FFD"/>
    <w:rsid w:val="007438EC"/>
    <w:rsid w:val="00743C66"/>
    <w:rsid w:val="00744476"/>
    <w:rsid w:val="007445D5"/>
    <w:rsid w:val="007454C7"/>
    <w:rsid w:val="00745DA4"/>
    <w:rsid w:val="00745F32"/>
    <w:rsid w:val="007465D6"/>
    <w:rsid w:val="00747177"/>
    <w:rsid w:val="007472C9"/>
    <w:rsid w:val="00747762"/>
    <w:rsid w:val="00747AA9"/>
    <w:rsid w:val="00747FBC"/>
    <w:rsid w:val="00750559"/>
    <w:rsid w:val="00750644"/>
    <w:rsid w:val="007509CB"/>
    <w:rsid w:val="00753550"/>
    <w:rsid w:val="007538CA"/>
    <w:rsid w:val="00753F2F"/>
    <w:rsid w:val="00754307"/>
    <w:rsid w:val="00755864"/>
    <w:rsid w:val="0075665E"/>
    <w:rsid w:val="007567CC"/>
    <w:rsid w:val="00756BF1"/>
    <w:rsid w:val="00756EC6"/>
    <w:rsid w:val="00757788"/>
    <w:rsid w:val="007579BF"/>
    <w:rsid w:val="00757A71"/>
    <w:rsid w:val="00757BB9"/>
    <w:rsid w:val="0076059B"/>
    <w:rsid w:val="00760925"/>
    <w:rsid w:val="00760C77"/>
    <w:rsid w:val="00760C9F"/>
    <w:rsid w:val="00761457"/>
    <w:rsid w:val="0076159C"/>
    <w:rsid w:val="00762003"/>
    <w:rsid w:val="00762A21"/>
    <w:rsid w:val="0076375A"/>
    <w:rsid w:val="007643B7"/>
    <w:rsid w:val="007644D0"/>
    <w:rsid w:val="00764B01"/>
    <w:rsid w:val="00764E02"/>
    <w:rsid w:val="007655D5"/>
    <w:rsid w:val="00765A84"/>
    <w:rsid w:val="0076604D"/>
    <w:rsid w:val="007668DD"/>
    <w:rsid w:val="00766937"/>
    <w:rsid w:val="0076783F"/>
    <w:rsid w:val="007705D1"/>
    <w:rsid w:val="00770659"/>
    <w:rsid w:val="00770E10"/>
    <w:rsid w:val="0077121C"/>
    <w:rsid w:val="00771BAC"/>
    <w:rsid w:val="00771EA9"/>
    <w:rsid w:val="0077267B"/>
    <w:rsid w:val="00772F27"/>
    <w:rsid w:val="007731E1"/>
    <w:rsid w:val="007735FF"/>
    <w:rsid w:val="0077367E"/>
    <w:rsid w:val="00774F48"/>
    <w:rsid w:val="0077576F"/>
    <w:rsid w:val="00775E2D"/>
    <w:rsid w:val="00775F20"/>
    <w:rsid w:val="007767B6"/>
    <w:rsid w:val="007768DB"/>
    <w:rsid w:val="0077771B"/>
    <w:rsid w:val="00777DB1"/>
    <w:rsid w:val="00777DBF"/>
    <w:rsid w:val="0078013C"/>
    <w:rsid w:val="00780530"/>
    <w:rsid w:val="00781406"/>
    <w:rsid w:val="0078177A"/>
    <w:rsid w:val="0078237F"/>
    <w:rsid w:val="00783318"/>
    <w:rsid w:val="00784967"/>
    <w:rsid w:val="00784CB6"/>
    <w:rsid w:val="007854E5"/>
    <w:rsid w:val="00787192"/>
    <w:rsid w:val="00787740"/>
    <w:rsid w:val="00787811"/>
    <w:rsid w:val="00787FD5"/>
    <w:rsid w:val="007917F3"/>
    <w:rsid w:val="00791B0E"/>
    <w:rsid w:val="00791EEA"/>
    <w:rsid w:val="00792D8C"/>
    <w:rsid w:val="007930BA"/>
    <w:rsid w:val="00793669"/>
    <w:rsid w:val="00793CEA"/>
    <w:rsid w:val="0079459D"/>
    <w:rsid w:val="00795354"/>
    <w:rsid w:val="0079557C"/>
    <w:rsid w:val="00795E9F"/>
    <w:rsid w:val="00796D77"/>
    <w:rsid w:val="00797BBF"/>
    <w:rsid w:val="00797F76"/>
    <w:rsid w:val="007A0AFE"/>
    <w:rsid w:val="007A0C06"/>
    <w:rsid w:val="007A1739"/>
    <w:rsid w:val="007A264C"/>
    <w:rsid w:val="007A35AB"/>
    <w:rsid w:val="007A3ABE"/>
    <w:rsid w:val="007A4115"/>
    <w:rsid w:val="007A44E6"/>
    <w:rsid w:val="007A4F65"/>
    <w:rsid w:val="007A5239"/>
    <w:rsid w:val="007A60C7"/>
    <w:rsid w:val="007A6A5C"/>
    <w:rsid w:val="007A7065"/>
    <w:rsid w:val="007A707D"/>
    <w:rsid w:val="007A78A9"/>
    <w:rsid w:val="007B05D8"/>
    <w:rsid w:val="007B070D"/>
    <w:rsid w:val="007B1034"/>
    <w:rsid w:val="007B137E"/>
    <w:rsid w:val="007B1500"/>
    <w:rsid w:val="007B2B9D"/>
    <w:rsid w:val="007B2BB4"/>
    <w:rsid w:val="007B2E33"/>
    <w:rsid w:val="007B398A"/>
    <w:rsid w:val="007B3A61"/>
    <w:rsid w:val="007B3AD9"/>
    <w:rsid w:val="007B3DD7"/>
    <w:rsid w:val="007B419E"/>
    <w:rsid w:val="007B4285"/>
    <w:rsid w:val="007B4A8B"/>
    <w:rsid w:val="007B4B02"/>
    <w:rsid w:val="007B4C85"/>
    <w:rsid w:val="007B4D80"/>
    <w:rsid w:val="007B58AE"/>
    <w:rsid w:val="007B7053"/>
    <w:rsid w:val="007B7215"/>
    <w:rsid w:val="007C0753"/>
    <w:rsid w:val="007C0B0F"/>
    <w:rsid w:val="007C1003"/>
    <w:rsid w:val="007C12CB"/>
    <w:rsid w:val="007C1464"/>
    <w:rsid w:val="007C14C7"/>
    <w:rsid w:val="007C1A64"/>
    <w:rsid w:val="007C1C16"/>
    <w:rsid w:val="007C2431"/>
    <w:rsid w:val="007C283E"/>
    <w:rsid w:val="007C2A7D"/>
    <w:rsid w:val="007C3445"/>
    <w:rsid w:val="007C3CD4"/>
    <w:rsid w:val="007C406D"/>
    <w:rsid w:val="007C41F8"/>
    <w:rsid w:val="007C440F"/>
    <w:rsid w:val="007C4FB9"/>
    <w:rsid w:val="007C51C4"/>
    <w:rsid w:val="007C5415"/>
    <w:rsid w:val="007C5AE6"/>
    <w:rsid w:val="007C6487"/>
    <w:rsid w:val="007C76AE"/>
    <w:rsid w:val="007C7EEC"/>
    <w:rsid w:val="007D01DB"/>
    <w:rsid w:val="007D152C"/>
    <w:rsid w:val="007D17BA"/>
    <w:rsid w:val="007D18BA"/>
    <w:rsid w:val="007D208A"/>
    <w:rsid w:val="007D2BE6"/>
    <w:rsid w:val="007D2D90"/>
    <w:rsid w:val="007D2E25"/>
    <w:rsid w:val="007D3534"/>
    <w:rsid w:val="007D367A"/>
    <w:rsid w:val="007D36E5"/>
    <w:rsid w:val="007D3855"/>
    <w:rsid w:val="007D5B54"/>
    <w:rsid w:val="007D5C4C"/>
    <w:rsid w:val="007D65EC"/>
    <w:rsid w:val="007D69E6"/>
    <w:rsid w:val="007D7747"/>
    <w:rsid w:val="007D7827"/>
    <w:rsid w:val="007D7857"/>
    <w:rsid w:val="007D7AAF"/>
    <w:rsid w:val="007D7AED"/>
    <w:rsid w:val="007D7C84"/>
    <w:rsid w:val="007E084D"/>
    <w:rsid w:val="007E1196"/>
    <w:rsid w:val="007E11C2"/>
    <w:rsid w:val="007E128D"/>
    <w:rsid w:val="007E1755"/>
    <w:rsid w:val="007E1A6D"/>
    <w:rsid w:val="007E1DAE"/>
    <w:rsid w:val="007E1E6C"/>
    <w:rsid w:val="007E2253"/>
    <w:rsid w:val="007E3A09"/>
    <w:rsid w:val="007E3F49"/>
    <w:rsid w:val="007E47C4"/>
    <w:rsid w:val="007E4CC0"/>
    <w:rsid w:val="007E4EA5"/>
    <w:rsid w:val="007E6977"/>
    <w:rsid w:val="007E6AAE"/>
    <w:rsid w:val="007E719C"/>
    <w:rsid w:val="007E7C15"/>
    <w:rsid w:val="007E7EFF"/>
    <w:rsid w:val="007F0759"/>
    <w:rsid w:val="007F0C71"/>
    <w:rsid w:val="007F0E60"/>
    <w:rsid w:val="007F1ABD"/>
    <w:rsid w:val="007F1B42"/>
    <w:rsid w:val="007F1DD3"/>
    <w:rsid w:val="007F3069"/>
    <w:rsid w:val="007F3076"/>
    <w:rsid w:val="007F363D"/>
    <w:rsid w:val="007F3787"/>
    <w:rsid w:val="007F3793"/>
    <w:rsid w:val="007F3C92"/>
    <w:rsid w:val="007F4141"/>
    <w:rsid w:val="007F43AA"/>
    <w:rsid w:val="007F4A25"/>
    <w:rsid w:val="007F5525"/>
    <w:rsid w:val="007F577B"/>
    <w:rsid w:val="007F5890"/>
    <w:rsid w:val="007F5DC8"/>
    <w:rsid w:val="007F5E1E"/>
    <w:rsid w:val="007F61C1"/>
    <w:rsid w:val="007F6550"/>
    <w:rsid w:val="007F665F"/>
    <w:rsid w:val="007F7723"/>
    <w:rsid w:val="007F7A14"/>
    <w:rsid w:val="00800978"/>
    <w:rsid w:val="008015A3"/>
    <w:rsid w:val="0080207B"/>
    <w:rsid w:val="00803031"/>
    <w:rsid w:val="008034DC"/>
    <w:rsid w:val="00803E4A"/>
    <w:rsid w:val="0080415C"/>
    <w:rsid w:val="00804410"/>
    <w:rsid w:val="008048B7"/>
    <w:rsid w:val="00804965"/>
    <w:rsid w:val="00805373"/>
    <w:rsid w:val="008054CF"/>
    <w:rsid w:val="008055CD"/>
    <w:rsid w:val="00805922"/>
    <w:rsid w:val="00807295"/>
    <w:rsid w:val="00807B1F"/>
    <w:rsid w:val="0081050C"/>
    <w:rsid w:val="00811ABA"/>
    <w:rsid w:val="00811AF0"/>
    <w:rsid w:val="00811B8E"/>
    <w:rsid w:val="00812074"/>
    <w:rsid w:val="008120B3"/>
    <w:rsid w:val="00812E2E"/>
    <w:rsid w:val="00816365"/>
    <w:rsid w:val="008168E5"/>
    <w:rsid w:val="00816BB1"/>
    <w:rsid w:val="008171D0"/>
    <w:rsid w:val="00817BA7"/>
    <w:rsid w:val="00820B97"/>
    <w:rsid w:val="00820D92"/>
    <w:rsid w:val="008216B3"/>
    <w:rsid w:val="0082188B"/>
    <w:rsid w:val="00821B83"/>
    <w:rsid w:val="00821E6D"/>
    <w:rsid w:val="00821EB5"/>
    <w:rsid w:val="008220ED"/>
    <w:rsid w:val="00822FBE"/>
    <w:rsid w:val="0082310C"/>
    <w:rsid w:val="008238FC"/>
    <w:rsid w:val="0082402F"/>
    <w:rsid w:val="00824ACD"/>
    <w:rsid w:val="00826A96"/>
    <w:rsid w:val="0082765F"/>
    <w:rsid w:val="0082791E"/>
    <w:rsid w:val="00827C87"/>
    <w:rsid w:val="008306C7"/>
    <w:rsid w:val="00830D2D"/>
    <w:rsid w:val="00830FC7"/>
    <w:rsid w:val="00831363"/>
    <w:rsid w:val="008316FF"/>
    <w:rsid w:val="008322B5"/>
    <w:rsid w:val="008324F8"/>
    <w:rsid w:val="00834F97"/>
    <w:rsid w:val="00835074"/>
    <w:rsid w:val="0083533E"/>
    <w:rsid w:val="00835E8A"/>
    <w:rsid w:val="008364CD"/>
    <w:rsid w:val="00836838"/>
    <w:rsid w:val="008377FB"/>
    <w:rsid w:val="00840250"/>
    <w:rsid w:val="00840C66"/>
    <w:rsid w:val="00841570"/>
    <w:rsid w:val="00841ACE"/>
    <w:rsid w:val="00841D42"/>
    <w:rsid w:val="00841F19"/>
    <w:rsid w:val="00842CD9"/>
    <w:rsid w:val="00843844"/>
    <w:rsid w:val="00843D5C"/>
    <w:rsid w:val="00844224"/>
    <w:rsid w:val="0084446E"/>
    <w:rsid w:val="0084488E"/>
    <w:rsid w:val="00844985"/>
    <w:rsid w:val="008456B4"/>
    <w:rsid w:val="00846209"/>
    <w:rsid w:val="00846491"/>
    <w:rsid w:val="00846A4C"/>
    <w:rsid w:val="00847A1C"/>
    <w:rsid w:val="00847BCD"/>
    <w:rsid w:val="00847F53"/>
    <w:rsid w:val="008508C8"/>
    <w:rsid w:val="008518C9"/>
    <w:rsid w:val="00851C92"/>
    <w:rsid w:val="0085205F"/>
    <w:rsid w:val="0085291E"/>
    <w:rsid w:val="00852FF4"/>
    <w:rsid w:val="00853298"/>
    <w:rsid w:val="00853AD9"/>
    <w:rsid w:val="00853B91"/>
    <w:rsid w:val="00853C55"/>
    <w:rsid w:val="00854AAB"/>
    <w:rsid w:val="00854C2E"/>
    <w:rsid w:val="0085563F"/>
    <w:rsid w:val="00855CCA"/>
    <w:rsid w:val="00856D23"/>
    <w:rsid w:val="00857ED8"/>
    <w:rsid w:val="008605FA"/>
    <w:rsid w:val="00861185"/>
    <w:rsid w:val="00861251"/>
    <w:rsid w:val="008612DD"/>
    <w:rsid w:val="0086137B"/>
    <w:rsid w:val="00861A77"/>
    <w:rsid w:val="00862130"/>
    <w:rsid w:val="008625F6"/>
    <w:rsid w:val="008629EF"/>
    <w:rsid w:val="00863040"/>
    <w:rsid w:val="008630D2"/>
    <w:rsid w:val="0086312A"/>
    <w:rsid w:val="0086368E"/>
    <w:rsid w:val="00863A06"/>
    <w:rsid w:val="00863D32"/>
    <w:rsid w:val="00863E80"/>
    <w:rsid w:val="0086405A"/>
    <w:rsid w:val="0086414E"/>
    <w:rsid w:val="00864290"/>
    <w:rsid w:val="008646F1"/>
    <w:rsid w:val="00865188"/>
    <w:rsid w:val="00865BA5"/>
    <w:rsid w:val="00865C1D"/>
    <w:rsid w:val="00865FFF"/>
    <w:rsid w:val="008663D5"/>
    <w:rsid w:val="0086678B"/>
    <w:rsid w:val="00866E8C"/>
    <w:rsid w:val="00867822"/>
    <w:rsid w:val="008705AE"/>
    <w:rsid w:val="00871ECE"/>
    <w:rsid w:val="00871EDF"/>
    <w:rsid w:val="00871FD1"/>
    <w:rsid w:val="00872280"/>
    <w:rsid w:val="0087254F"/>
    <w:rsid w:val="00872796"/>
    <w:rsid w:val="00872A16"/>
    <w:rsid w:val="00872A2E"/>
    <w:rsid w:val="00872E37"/>
    <w:rsid w:val="008731EC"/>
    <w:rsid w:val="00873276"/>
    <w:rsid w:val="00873AD1"/>
    <w:rsid w:val="00873D92"/>
    <w:rsid w:val="00873E2B"/>
    <w:rsid w:val="00873F2A"/>
    <w:rsid w:val="00873F6C"/>
    <w:rsid w:val="008748B8"/>
    <w:rsid w:val="00874B9D"/>
    <w:rsid w:val="00874E04"/>
    <w:rsid w:val="008750D3"/>
    <w:rsid w:val="008752AE"/>
    <w:rsid w:val="00875625"/>
    <w:rsid w:val="008758E5"/>
    <w:rsid w:val="00875FE5"/>
    <w:rsid w:val="008761B6"/>
    <w:rsid w:val="00877195"/>
    <w:rsid w:val="0087775A"/>
    <w:rsid w:val="00877862"/>
    <w:rsid w:val="00877CA9"/>
    <w:rsid w:val="00880784"/>
    <w:rsid w:val="008819B2"/>
    <w:rsid w:val="00881A46"/>
    <w:rsid w:val="00881A87"/>
    <w:rsid w:val="00881CE2"/>
    <w:rsid w:val="008828C7"/>
    <w:rsid w:val="00882A0A"/>
    <w:rsid w:val="00882B0F"/>
    <w:rsid w:val="00883810"/>
    <w:rsid w:val="0088460B"/>
    <w:rsid w:val="00884B73"/>
    <w:rsid w:val="00884D4F"/>
    <w:rsid w:val="0088530C"/>
    <w:rsid w:val="008855A5"/>
    <w:rsid w:val="00885782"/>
    <w:rsid w:val="008863B1"/>
    <w:rsid w:val="008866EA"/>
    <w:rsid w:val="00886F11"/>
    <w:rsid w:val="008872AA"/>
    <w:rsid w:val="008877C6"/>
    <w:rsid w:val="008878AF"/>
    <w:rsid w:val="00890266"/>
    <w:rsid w:val="0089032C"/>
    <w:rsid w:val="00890494"/>
    <w:rsid w:val="008916DE"/>
    <w:rsid w:val="008922D5"/>
    <w:rsid w:val="00892314"/>
    <w:rsid w:val="00892B21"/>
    <w:rsid w:val="00893B03"/>
    <w:rsid w:val="00893B5A"/>
    <w:rsid w:val="00894648"/>
    <w:rsid w:val="00894E7B"/>
    <w:rsid w:val="00895CBA"/>
    <w:rsid w:val="0089675D"/>
    <w:rsid w:val="00896B19"/>
    <w:rsid w:val="008A072C"/>
    <w:rsid w:val="008A1A2C"/>
    <w:rsid w:val="008A1EE8"/>
    <w:rsid w:val="008A2283"/>
    <w:rsid w:val="008A2E56"/>
    <w:rsid w:val="008A38E0"/>
    <w:rsid w:val="008A39EE"/>
    <w:rsid w:val="008A3ADF"/>
    <w:rsid w:val="008A45F0"/>
    <w:rsid w:val="008A489D"/>
    <w:rsid w:val="008A6132"/>
    <w:rsid w:val="008A65AF"/>
    <w:rsid w:val="008A66A4"/>
    <w:rsid w:val="008A6935"/>
    <w:rsid w:val="008A7D9C"/>
    <w:rsid w:val="008B0B49"/>
    <w:rsid w:val="008B0FE2"/>
    <w:rsid w:val="008B17E2"/>
    <w:rsid w:val="008B1D5E"/>
    <w:rsid w:val="008B1F93"/>
    <w:rsid w:val="008B24B5"/>
    <w:rsid w:val="008B2D4E"/>
    <w:rsid w:val="008B2FFF"/>
    <w:rsid w:val="008B3F40"/>
    <w:rsid w:val="008B415A"/>
    <w:rsid w:val="008B483B"/>
    <w:rsid w:val="008B5042"/>
    <w:rsid w:val="008B5224"/>
    <w:rsid w:val="008B6A83"/>
    <w:rsid w:val="008B6DFD"/>
    <w:rsid w:val="008B6E19"/>
    <w:rsid w:val="008C037D"/>
    <w:rsid w:val="008C0646"/>
    <w:rsid w:val="008C076A"/>
    <w:rsid w:val="008C09D1"/>
    <w:rsid w:val="008C0B01"/>
    <w:rsid w:val="008C0EC0"/>
    <w:rsid w:val="008C1B05"/>
    <w:rsid w:val="008C2080"/>
    <w:rsid w:val="008C2567"/>
    <w:rsid w:val="008C2908"/>
    <w:rsid w:val="008C2AA4"/>
    <w:rsid w:val="008C3544"/>
    <w:rsid w:val="008C366D"/>
    <w:rsid w:val="008C3EA3"/>
    <w:rsid w:val="008C48F7"/>
    <w:rsid w:val="008C4D30"/>
    <w:rsid w:val="008C5261"/>
    <w:rsid w:val="008C55F6"/>
    <w:rsid w:val="008C579B"/>
    <w:rsid w:val="008C5A82"/>
    <w:rsid w:val="008C5E57"/>
    <w:rsid w:val="008C6D4E"/>
    <w:rsid w:val="008C7397"/>
    <w:rsid w:val="008C7840"/>
    <w:rsid w:val="008C7854"/>
    <w:rsid w:val="008C7C99"/>
    <w:rsid w:val="008C7D79"/>
    <w:rsid w:val="008C7F80"/>
    <w:rsid w:val="008D044C"/>
    <w:rsid w:val="008D0549"/>
    <w:rsid w:val="008D0BB1"/>
    <w:rsid w:val="008D2672"/>
    <w:rsid w:val="008D2C5E"/>
    <w:rsid w:val="008D3163"/>
    <w:rsid w:val="008D3466"/>
    <w:rsid w:val="008D4BCD"/>
    <w:rsid w:val="008D4C43"/>
    <w:rsid w:val="008D5206"/>
    <w:rsid w:val="008D5592"/>
    <w:rsid w:val="008D55F2"/>
    <w:rsid w:val="008D6832"/>
    <w:rsid w:val="008D69AA"/>
    <w:rsid w:val="008D7625"/>
    <w:rsid w:val="008D7CF1"/>
    <w:rsid w:val="008D7E57"/>
    <w:rsid w:val="008E1584"/>
    <w:rsid w:val="008E1CFA"/>
    <w:rsid w:val="008E1F61"/>
    <w:rsid w:val="008E2727"/>
    <w:rsid w:val="008E2BD7"/>
    <w:rsid w:val="008E2C2D"/>
    <w:rsid w:val="008E38B8"/>
    <w:rsid w:val="008E39D4"/>
    <w:rsid w:val="008E459E"/>
    <w:rsid w:val="008E4659"/>
    <w:rsid w:val="008E485C"/>
    <w:rsid w:val="008E499C"/>
    <w:rsid w:val="008E5C69"/>
    <w:rsid w:val="008E6034"/>
    <w:rsid w:val="008E6190"/>
    <w:rsid w:val="008E6620"/>
    <w:rsid w:val="008E6B18"/>
    <w:rsid w:val="008E70C1"/>
    <w:rsid w:val="008E7125"/>
    <w:rsid w:val="008E74B0"/>
    <w:rsid w:val="008E7B6A"/>
    <w:rsid w:val="008E7E9F"/>
    <w:rsid w:val="008F02E4"/>
    <w:rsid w:val="008F03A3"/>
    <w:rsid w:val="008F03D4"/>
    <w:rsid w:val="008F0815"/>
    <w:rsid w:val="008F0D46"/>
    <w:rsid w:val="008F1982"/>
    <w:rsid w:val="008F1B32"/>
    <w:rsid w:val="008F1E10"/>
    <w:rsid w:val="008F281B"/>
    <w:rsid w:val="008F3113"/>
    <w:rsid w:val="008F383C"/>
    <w:rsid w:val="008F3BD1"/>
    <w:rsid w:val="008F48F8"/>
    <w:rsid w:val="008F50E2"/>
    <w:rsid w:val="008F53EC"/>
    <w:rsid w:val="008F58F6"/>
    <w:rsid w:val="008F5EAE"/>
    <w:rsid w:val="008F630F"/>
    <w:rsid w:val="008F6E47"/>
    <w:rsid w:val="008F73DE"/>
    <w:rsid w:val="008F76EF"/>
    <w:rsid w:val="008F7D41"/>
    <w:rsid w:val="00900419"/>
    <w:rsid w:val="009021FB"/>
    <w:rsid w:val="0090222E"/>
    <w:rsid w:val="00902330"/>
    <w:rsid w:val="00902670"/>
    <w:rsid w:val="00902FFE"/>
    <w:rsid w:val="00903DA0"/>
    <w:rsid w:val="0090446A"/>
    <w:rsid w:val="009047D2"/>
    <w:rsid w:val="009049A2"/>
    <w:rsid w:val="009051F1"/>
    <w:rsid w:val="00905430"/>
    <w:rsid w:val="00905503"/>
    <w:rsid w:val="00906218"/>
    <w:rsid w:val="00906225"/>
    <w:rsid w:val="00906527"/>
    <w:rsid w:val="009065B4"/>
    <w:rsid w:val="00906994"/>
    <w:rsid w:val="009072D1"/>
    <w:rsid w:val="00910361"/>
    <w:rsid w:val="00910EC6"/>
    <w:rsid w:val="009113AF"/>
    <w:rsid w:val="00911F3E"/>
    <w:rsid w:val="009125F7"/>
    <w:rsid w:val="009137C9"/>
    <w:rsid w:val="00913856"/>
    <w:rsid w:val="00914232"/>
    <w:rsid w:val="009142B3"/>
    <w:rsid w:val="00914D91"/>
    <w:rsid w:val="00915E81"/>
    <w:rsid w:val="0091743E"/>
    <w:rsid w:val="009178DF"/>
    <w:rsid w:val="009202BF"/>
    <w:rsid w:val="0092071C"/>
    <w:rsid w:val="0092081C"/>
    <w:rsid w:val="0092112E"/>
    <w:rsid w:val="009213C0"/>
    <w:rsid w:val="009220B7"/>
    <w:rsid w:val="00922396"/>
    <w:rsid w:val="00923716"/>
    <w:rsid w:val="00923BB4"/>
    <w:rsid w:val="00924702"/>
    <w:rsid w:val="00924867"/>
    <w:rsid w:val="00924AC6"/>
    <w:rsid w:val="00924D43"/>
    <w:rsid w:val="0092501F"/>
    <w:rsid w:val="009251ED"/>
    <w:rsid w:val="0092599C"/>
    <w:rsid w:val="00926A4D"/>
    <w:rsid w:val="00926C6D"/>
    <w:rsid w:val="00927829"/>
    <w:rsid w:val="00927C3A"/>
    <w:rsid w:val="0093002F"/>
    <w:rsid w:val="00930115"/>
    <w:rsid w:val="0093085F"/>
    <w:rsid w:val="00930F50"/>
    <w:rsid w:val="00931510"/>
    <w:rsid w:val="0093151B"/>
    <w:rsid w:val="00931A29"/>
    <w:rsid w:val="0093286A"/>
    <w:rsid w:val="00932B32"/>
    <w:rsid w:val="00932BF1"/>
    <w:rsid w:val="00932C15"/>
    <w:rsid w:val="00932CF3"/>
    <w:rsid w:val="00933162"/>
    <w:rsid w:val="009331EE"/>
    <w:rsid w:val="0093353A"/>
    <w:rsid w:val="00934000"/>
    <w:rsid w:val="009343A1"/>
    <w:rsid w:val="00934657"/>
    <w:rsid w:val="00934B8B"/>
    <w:rsid w:val="00935080"/>
    <w:rsid w:val="00935125"/>
    <w:rsid w:val="0093650E"/>
    <w:rsid w:val="009369FA"/>
    <w:rsid w:val="00937417"/>
    <w:rsid w:val="0094040A"/>
    <w:rsid w:val="00940AD7"/>
    <w:rsid w:val="00941162"/>
    <w:rsid w:val="0094158C"/>
    <w:rsid w:val="00941AE7"/>
    <w:rsid w:val="00941CBB"/>
    <w:rsid w:val="009427BA"/>
    <w:rsid w:val="009430BD"/>
    <w:rsid w:val="00943189"/>
    <w:rsid w:val="00943258"/>
    <w:rsid w:val="00943F78"/>
    <w:rsid w:val="00944241"/>
    <w:rsid w:val="0094434B"/>
    <w:rsid w:val="00944D70"/>
    <w:rsid w:val="00944F09"/>
    <w:rsid w:val="0094562E"/>
    <w:rsid w:val="00945C02"/>
    <w:rsid w:val="009470E7"/>
    <w:rsid w:val="00947861"/>
    <w:rsid w:val="00950870"/>
    <w:rsid w:val="00950C33"/>
    <w:rsid w:val="00951076"/>
    <w:rsid w:val="009525FB"/>
    <w:rsid w:val="00952EF1"/>
    <w:rsid w:val="009537BA"/>
    <w:rsid w:val="0095392B"/>
    <w:rsid w:val="0095443D"/>
    <w:rsid w:val="009547DB"/>
    <w:rsid w:val="00955486"/>
    <w:rsid w:val="00955772"/>
    <w:rsid w:val="00955DF6"/>
    <w:rsid w:val="009567CA"/>
    <w:rsid w:val="009569A7"/>
    <w:rsid w:val="009578D4"/>
    <w:rsid w:val="009601BF"/>
    <w:rsid w:val="0096082B"/>
    <w:rsid w:val="00961109"/>
    <w:rsid w:val="0096131B"/>
    <w:rsid w:val="0096146C"/>
    <w:rsid w:val="0096197D"/>
    <w:rsid w:val="00962185"/>
    <w:rsid w:val="0096231B"/>
    <w:rsid w:val="00962452"/>
    <w:rsid w:val="00962480"/>
    <w:rsid w:val="009633A7"/>
    <w:rsid w:val="00963659"/>
    <w:rsid w:val="00963EBD"/>
    <w:rsid w:val="0096427D"/>
    <w:rsid w:val="00964D1B"/>
    <w:rsid w:val="009650DB"/>
    <w:rsid w:val="00966045"/>
    <w:rsid w:val="00966E93"/>
    <w:rsid w:val="00967271"/>
    <w:rsid w:val="00970F2D"/>
    <w:rsid w:val="00971430"/>
    <w:rsid w:val="00971C5D"/>
    <w:rsid w:val="00971F5A"/>
    <w:rsid w:val="00971F5C"/>
    <w:rsid w:val="00972236"/>
    <w:rsid w:val="00974291"/>
    <w:rsid w:val="00974501"/>
    <w:rsid w:val="00974BC3"/>
    <w:rsid w:val="00974EC3"/>
    <w:rsid w:val="009751F6"/>
    <w:rsid w:val="0097523D"/>
    <w:rsid w:val="00975497"/>
    <w:rsid w:val="00975839"/>
    <w:rsid w:val="00975FD5"/>
    <w:rsid w:val="00976848"/>
    <w:rsid w:val="00976916"/>
    <w:rsid w:val="00976F90"/>
    <w:rsid w:val="00977743"/>
    <w:rsid w:val="00977E47"/>
    <w:rsid w:val="00977E5E"/>
    <w:rsid w:val="00980665"/>
    <w:rsid w:val="0098075C"/>
    <w:rsid w:val="009812EE"/>
    <w:rsid w:val="009816D8"/>
    <w:rsid w:val="00982F78"/>
    <w:rsid w:val="0098535B"/>
    <w:rsid w:val="009858F5"/>
    <w:rsid w:val="00985E75"/>
    <w:rsid w:val="00985FC6"/>
    <w:rsid w:val="009860BC"/>
    <w:rsid w:val="00986458"/>
    <w:rsid w:val="00986B0E"/>
    <w:rsid w:val="00986C0F"/>
    <w:rsid w:val="009873A5"/>
    <w:rsid w:val="009873B5"/>
    <w:rsid w:val="00987D35"/>
    <w:rsid w:val="00990038"/>
    <w:rsid w:val="00990212"/>
    <w:rsid w:val="00990850"/>
    <w:rsid w:val="00992187"/>
    <w:rsid w:val="009921DC"/>
    <w:rsid w:val="009922E5"/>
    <w:rsid w:val="0099233D"/>
    <w:rsid w:val="0099247D"/>
    <w:rsid w:val="009924FA"/>
    <w:rsid w:val="0099300E"/>
    <w:rsid w:val="0099337D"/>
    <w:rsid w:val="00993B5B"/>
    <w:rsid w:val="009940CC"/>
    <w:rsid w:val="00994C1D"/>
    <w:rsid w:val="0099553F"/>
    <w:rsid w:val="00995F4E"/>
    <w:rsid w:val="00996AD7"/>
    <w:rsid w:val="00996CBF"/>
    <w:rsid w:val="00996FBB"/>
    <w:rsid w:val="0099774F"/>
    <w:rsid w:val="00997B97"/>
    <w:rsid w:val="00997CDD"/>
    <w:rsid w:val="009A019E"/>
    <w:rsid w:val="009A1047"/>
    <w:rsid w:val="009A154C"/>
    <w:rsid w:val="009A1644"/>
    <w:rsid w:val="009A26CD"/>
    <w:rsid w:val="009A32BC"/>
    <w:rsid w:val="009A3D56"/>
    <w:rsid w:val="009A47C0"/>
    <w:rsid w:val="009A5249"/>
    <w:rsid w:val="009A63C5"/>
    <w:rsid w:val="009A6550"/>
    <w:rsid w:val="009A6ADF"/>
    <w:rsid w:val="009A7CB8"/>
    <w:rsid w:val="009A7CCD"/>
    <w:rsid w:val="009A7D0A"/>
    <w:rsid w:val="009B0343"/>
    <w:rsid w:val="009B0381"/>
    <w:rsid w:val="009B0541"/>
    <w:rsid w:val="009B2178"/>
    <w:rsid w:val="009B3AA8"/>
    <w:rsid w:val="009B3CF0"/>
    <w:rsid w:val="009B3D52"/>
    <w:rsid w:val="009B3DF3"/>
    <w:rsid w:val="009B41E5"/>
    <w:rsid w:val="009B4769"/>
    <w:rsid w:val="009B4926"/>
    <w:rsid w:val="009B50E1"/>
    <w:rsid w:val="009B5320"/>
    <w:rsid w:val="009B6F98"/>
    <w:rsid w:val="009B7536"/>
    <w:rsid w:val="009B7978"/>
    <w:rsid w:val="009B7A75"/>
    <w:rsid w:val="009B7F08"/>
    <w:rsid w:val="009C0019"/>
    <w:rsid w:val="009C013F"/>
    <w:rsid w:val="009C02EB"/>
    <w:rsid w:val="009C0606"/>
    <w:rsid w:val="009C0C70"/>
    <w:rsid w:val="009C1D45"/>
    <w:rsid w:val="009C1FBB"/>
    <w:rsid w:val="009C23D3"/>
    <w:rsid w:val="009C293D"/>
    <w:rsid w:val="009C2958"/>
    <w:rsid w:val="009C3343"/>
    <w:rsid w:val="009C38E6"/>
    <w:rsid w:val="009C3F34"/>
    <w:rsid w:val="009C40EC"/>
    <w:rsid w:val="009C4166"/>
    <w:rsid w:val="009C5BBC"/>
    <w:rsid w:val="009C5C0B"/>
    <w:rsid w:val="009C63DC"/>
    <w:rsid w:val="009C67BE"/>
    <w:rsid w:val="009C6886"/>
    <w:rsid w:val="009C6C54"/>
    <w:rsid w:val="009C7FE0"/>
    <w:rsid w:val="009D023E"/>
    <w:rsid w:val="009D0AFF"/>
    <w:rsid w:val="009D1569"/>
    <w:rsid w:val="009D1C7B"/>
    <w:rsid w:val="009D2FB1"/>
    <w:rsid w:val="009D43F6"/>
    <w:rsid w:val="009D52EF"/>
    <w:rsid w:val="009D58BD"/>
    <w:rsid w:val="009D598C"/>
    <w:rsid w:val="009D60FF"/>
    <w:rsid w:val="009D6655"/>
    <w:rsid w:val="009D6707"/>
    <w:rsid w:val="009D7411"/>
    <w:rsid w:val="009D78E7"/>
    <w:rsid w:val="009D7A9F"/>
    <w:rsid w:val="009D7AD7"/>
    <w:rsid w:val="009E0169"/>
    <w:rsid w:val="009E0251"/>
    <w:rsid w:val="009E0977"/>
    <w:rsid w:val="009E12BE"/>
    <w:rsid w:val="009E14B8"/>
    <w:rsid w:val="009E2107"/>
    <w:rsid w:val="009E25E7"/>
    <w:rsid w:val="009E2756"/>
    <w:rsid w:val="009E28DA"/>
    <w:rsid w:val="009E2D43"/>
    <w:rsid w:val="009E37D4"/>
    <w:rsid w:val="009E43E5"/>
    <w:rsid w:val="009E45AC"/>
    <w:rsid w:val="009E47FC"/>
    <w:rsid w:val="009E5053"/>
    <w:rsid w:val="009E50DF"/>
    <w:rsid w:val="009E50E6"/>
    <w:rsid w:val="009E5353"/>
    <w:rsid w:val="009E5471"/>
    <w:rsid w:val="009E5534"/>
    <w:rsid w:val="009E5BC5"/>
    <w:rsid w:val="009E610B"/>
    <w:rsid w:val="009E674C"/>
    <w:rsid w:val="009E7163"/>
    <w:rsid w:val="009E7495"/>
    <w:rsid w:val="009E79DB"/>
    <w:rsid w:val="009F1173"/>
    <w:rsid w:val="009F12AB"/>
    <w:rsid w:val="009F1517"/>
    <w:rsid w:val="009F1FDE"/>
    <w:rsid w:val="009F261E"/>
    <w:rsid w:val="009F2B72"/>
    <w:rsid w:val="009F340C"/>
    <w:rsid w:val="009F3514"/>
    <w:rsid w:val="009F3A35"/>
    <w:rsid w:val="009F41D0"/>
    <w:rsid w:val="009F4823"/>
    <w:rsid w:val="009F48A8"/>
    <w:rsid w:val="009F49A0"/>
    <w:rsid w:val="009F4CAB"/>
    <w:rsid w:val="009F4ED8"/>
    <w:rsid w:val="009F569F"/>
    <w:rsid w:val="009F57E8"/>
    <w:rsid w:val="009F63BD"/>
    <w:rsid w:val="009F7248"/>
    <w:rsid w:val="009F777B"/>
    <w:rsid w:val="009F78D9"/>
    <w:rsid w:val="009F78E4"/>
    <w:rsid w:val="009F7F95"/>
    <w:rsid w:val="00A001FD"/>
    <w:rsid w:val="00A0023D"/>
    <w:rsid w:val="00A01F55"/>
    <w:rsid w:val="00A02C21"/>
    <w:rsid w:val="00A0376B"/>
    <w:rsid w:val="00A043F5"/>
    <w:rsid w:val="00A0496E"/>
    <w:rsid w:val="00A04B8E"/>
    <w:rsid w:val="00A057A9"/>
    <w:rsid w:val="00A05AB1"/>
    <w:rsid w:val="00A0711A"/>
    <w:rsid w:val="00A0733D"/>
    <w:rsid w:val="00A073BE"/>
    <w:rsid w:val="00A07FD9"/>
    <w:rsid w:val="00A1024F"/>
    <w:rsid w:val="00A110ED"/>
    <w:rsid w:val="00A119CD"/>
    <w:rsid w:val="00A11DEC"/>
    <w:rsid w:val="00A12811"/>
    <w:rsid w:val="00A1321F"/>
    <w:rsid w:val="00A13CCB"/>
    <w:rsid w:val="00A153AD"/>
    <w:rsid w:val="00A15726"/>
    <w:rsid w:val="00A166B5"/>
    <w:rsid w:val="00A16DA0"/>
    <w:rsid w:val="00A1722E"/>
    <w:rsid w:val="00A178AA"/>
    <w:rsid w:val="00A20704"/>
    <w:rsid w:val="00A21259"/>
    <w:rsid w:val="00A217EE"/>
    <w:rsid w:val="00A220F0"/>
    <w:rsid w:val="00A22336"/>
    <w:rsid w:val="00A240B2"/>
    <w:rsid w:val="00A245B4"/>
    <w:rsid w:val="00A24651"/>
    <w:rsid w:val="00A24773"/>
    <w:rsid w:val="00A257C2"/>
    <w:rsid w:val="00A26051"/>
    <w:rsid w:val="00A26727"/>
    <w:rsid w:val="00A2678A"/>
    <w:rsid w:val="00A26990"/>
    <w:rsid w:val="00A269F9"/>
    <w:rsid w:val="00A26CAF"/>
    <w:rsid w:val="00A27D91"/>
    <w:rsid w:val="00A306F1"/>
    <w:rsid w:val="00A30800"/>
    <w:rsid w:val="00A30802"/>
    <w:rsid w:val="00A30990"/>
    <w:rsid w:val="00A30A9B"/>
    <w:rsid w:val="00A31792"/>
    <w:rsid w:val="00A31EB0"/>
    <w:rsid w:val="00A31F16"/>
    <w:rsid w:val="00A3274C"/>
    <w:rsid w:val="00A32B26"/>
    <w:rsid w:val="00A3326E"/>
    <w:rsid w:val="00A33900"/>
    <w:rsid w:val="00A33FE3"/>
    <w:rsid w:val="00A3477E"/>
    <w:rsid w:val="00A3482B"/>
    <w:rsid w:val="00A3529E"/>
    <w:rsid w:val="00A35497"/>
    <w:rsid w:val="00A357B4"/>
    <w:rsid w:val="00A35A73"/>
    <w:rsid w:val="00A35E48"/>
    <w:rsid w:val="00A36061"/>
    <w:rsid w:val="00A36943"/>
    <w:rsid w:val="00A3694E"/>
    <w:rsid w:val="00A37105"/>
    <w:rsid w:val="00A3755B"/>
    <w:rsid w:val="00A3773E"/>
    <w:rsid w:val="00A406B4"/>
    <w:rsid w:val="00A409B5"/>
    <w:rsid w:val="00A41946"/>
    <w:rsid w:val="00A41F17"/>
    <w:rsid w:val="00A42AFC"/>
    <w:rsid w:val="00A42DFC"/>
    <w:rsid w:val="00A42FBF"/>
    <w:rsid w:val="00A4364C"/>
    <w:rsid w:val="00A4393B"/>
    <w:rsid w:val="00A43A05"/>
    <w:rsid w:val="00A43A27"/>
    <w:rsid w:val="00A44140"/>
    <w:rsid w:val="00A443E7"/>
    <w:rsid w:val="00A447D5"/>
    <w:rsid w:val="00A447E2"/>
    <w:rsid w:val="00A457E8"/>
    <w:rsid w:val="00A45D2B"/>
    <w:rsid w:val="00A46124"/>
    <w:rsid w:val="00A463BC"/>
    <w:rsid w:val="00A476A1"/>
    <w:rsid w:val="00A47810"/>
    <w:rsid w:val="00A50074"/>
    <w:rsid w:val="00A500CA"/>
    <w:rsid w:val="00A5165F"/>
    <w:rsid w:val="00A51A3C"/>
    <w:rsid w:val="00A52930"/>
    <w:rsid w:val="00A52F25"/>
    <w:rsid w:val="00A54A02"/>
    <w:rsid w:val="00A54F2B"/>
    <w:rsid w:val="00A55B11"/>
    <w:rsid w:val="00A55D6F"/>
    <w:rsid w:val="00A55DF3"/>
    <w:rsid w:val="00A56D91"/>
    <w:rsid w:val="00A5768D"/>
    <w:rsid w:val="00A5771A"/>
    <w:rsid w:val="00A57B66"/>
    <w:rsid w:val="00A57DEA"/>
    <w:rsid w:val="00A604B0"/>
    <w:rsid w:val="00A6119D"/>
    <w:rsid w:val="00A611B8"/>
    <w:rsid w:val="00A61FA7"/>
    <w:rsid w:val="00A6271A"/>
    <w:rsid w:val="00A62A55"/>
    <w:rsid w:val="00A6335B"/>
    <w:rsid w:val="00A63452"/>
    <w:rsid w:val="00A634CB"/>
    <w:rsid w:val="00A6408B"/>
    <w:rsid w:val="00A6426C"/>
    <w:rsid w:val="00A642D6"/>
    <w:rsid w:val="00A64824"/>
    <w:rsid w:val="00A64D81"/>
    <w:rsid w:val="00A66040"/>
    <w:rsid w:val="00A66F90"/>
    <w:rsid w:val="00A67526"/>
    <w:rsid w:val="00A67B6A"/>
    <w:rsid w:val="00A7014C"/>
    <w:rsid w:val="00A70489"/>
    <w:rsid w:val="00A707D5"/>
    <w:rsid w:val="00A70B94"/>
    <w:rsid w:val="00A71153"/>
    <w:rsid w:val="00A713BE"/>
    <w:rsid w:val="00A719AC"/>
    <w:rsid w:val="00A7222A"/>
    <w:rsid w:val="00A72910"/>
    <w:rsid w:val="00A72D6E"/>
    <w:rsid w:val="00A7349D"/>
    <w:rsid w:val="00A736E2"/>
    <w:rsid w:val="00A73F18"/>
    <w:rsid w:val="00A741FB"/>
    <w:rsid w:val="00A74431"/>
    <w:rsid w:val="00A74B59"/>
    <w:rsid w:val="00A74FB9"/>
    <w:rsid w:val="00A7505D"/>
    <w:rsid w:val="00A75C4C"/>
    <w:rsid w:val="00A76160"/>
    <w:rsid w:val="00A76F87"/>
    <w:rsid w:val="00A77AAA"/>
    <w:rsid w:val="00A803C1"/>
    <w:rsid w:val="00A80D51"/>
    <w:rsid w:val="00A80F8C"/>
    <w:rsid w:val="00A81798"/>
    <w:rsid w:val="00A81A6B"/>
    <w:rsid w:val="00A81A73"/>
    <w:rsid w:val="00A81C5E"/>
    <w:rsid w:val="00A81DCF"/>
    <w:rsid w:val="00A81F37"/>
    <w:rsid w:val="00A81F62"/>
    <w:rsid w:val="00A82170"/>
    <w:rsid w:val="00A8276D"/>
    <w:rsid w:val="00A827A0"/>
    <w:rsid w:val="00A83497"/>
    <w:rsid w:val="00A860D5"/>
    <w:rsid w:val="00A87C3E"/>
    <w:rsid w:val="00A87F84"/>
    <w:rsid w:val="00A9014B"/>
    <w:rsid w:val="00A9099C"/>
    <w:rsid w:val="00A90C5D"/>
    <w:rsid w:val="00A917A3"/>
    <w:rsid w:val="00A91817"/>
    <w:rsid w:val="00A91C19"/>
    <w:rsid w:val="00A91CEA"/>
    <w:rsid w:val="00A921C9"/>
    <w:rsid w:val="00A935C3"/>
    <w:rsid w:val="00A94579"/>
    <w:rsid w:val="00A949D4"/>
    <w:rsid w:val="00A94D28"/>
    <w:rsid w:val="00A9508D"/>
    <w:rsid w:val="00A95277"/>
    <w:rsid w:val="00A952B1"/>
    <w:rsid w:val="00A95968"/>
    <w:rsid w:val="00A95D4C"/>
    <w:rsid w:val="00A96285"/>
    <w:rsid w:val="00A96AB2"/>
    <w:rsid w:val="00A970EB"/>
    <w:rsid w:val="00A971EB"/>
    <w:rsid w:val="00A97318"/>
    <w:rsid w:val="00A97866"/>
    <w:rsid w:val="00AA0A3E"/>
    <w:rsid w:val="00AA0E82"/>
    <w:rsid w:val="00AA1C10"/>
    <w:rsid w:val="00AA23B2"/>
    <w:rsid w:val="00AA23DE"/>
    <w:rsid w:val="00AA3445"/>
    <w:rsid w:val="00AA40B5"/>
    <w:rsid w:val="00AA447C"/>
    <w:rsid w:val="00AA47D3"/>
    <w:rsid w:val="00AA5759"/>
    <w:rsid w:val="00AA57EF"/>
    <w:rsid w:val="00AA5D58"/>
    <w:rsid w:val="00AA6498"/>
    <w:rsid w:val="00AA6C00"/>
    <w:rsid w:val="00AA6CCF"/>
    <w:rsid w:val="00AA745E"/>
    <w:rsid w:val="00AA778C"/>
    <w:rsid w:val="00AB013D"/>
    <w:rsid w:val="00AB0145"/>
    <w:rsid w:val="00AB042A"/>
    <w:rsid w:val="00AB08F5"/>
    <w:rsid w:val="00AB0BCB"/>
    <w:rsid w:val="00AB151C"/>
    <w:rsid w:val="00AB20F8"/>
    <w:rsid w:val="00AB294D"/>
    <w:rsid w:val="00AB2E41"/>
    <w:rsid w:val="00AB30D9"/>
    <w:rsid w:val="00AB41C9"/>
    <w:rsid w:val="00AB6121"/>
    <w:rsid w:val="00AB6B94"/>
    <w:rsid w:val="00AB7167"/>
    <w:rsid w:val="00AC08BD"/>
    <w:rsid w:val="00AC0AE5"/>
    <w:rsid w:val="00AC0E6D"/>
    <w:rsid w:val="00AC14C3"/>
    <w:rsid w:val="00AC161E"/>
    <w:rsid w:val="00AC2EA6"/>
    <w:rsid w:val="00AC3925"/>
    <w:rsid w:val="00AC48F0"/>
    <w:rsid w:val="00AC4FC8"/>
    <w:rsid w:val="00AC55FF"/>
    <w:rsid w:val="00AC5769"/>
    <w:rsid w:val="00AC5E5D"/>
    <w:rsid w:val="00AC5F18"/>
    <w:rsid w:val="00AC61FA"/>
    <w:rsid w:val="00AC6404"/>
    <w:rsid w:val="00AC6A87"/>
    <w:rsid w:val="00AC6F3F"/>
    <w:rsid w:val="00AC759A"/>
    <w:rsid w:val="00AC7628"/>
    <w:rsid w:val="00AD184C"/>
    <w:rsid w:val="00AD1A80"/>
    <w:rsid w:val="00AD1AD5"/>
    <w:rsid w:val="00AD3CA3"/>
    <w:rsid w:val="00AD403F"/>
    <w:rsid w:val="00AD4858"/>
    <w:rsid w:val="00AD5C5D"/>
    <w:rsid w:val="00AD6154"/>
    <w:rsid w:val="00AD64E6"/>
    <w:rsid w:val="00AD6BD1"/>
    <w:rsid w:val="00AD6E84"/>
    <w:rsid w:val="00AD71A0"/>
    <w:rsid w:val="00AD77EB"/>
    <w:rsid w:val="00AE09AB"/>
    <w:rsid w:val="00AE184B"/>
    <w:rsid w:val="00AE259E"/>
    <w:rsid w:val="00AE2A43"/>
    <w:rsid w:val="00AE3671"/>
    <w:rsid w:val="00AE37E0"/>
    <w:rsid w:val="00AE409F"/>
    <w:rsid w:val="00AE537B"/>
    <w:rsid w:val="00AE53F5"/>
    <w:rsid w:val="00AE62CB"/>
    <w:rsid w:val="00AE67ED"/>
    <w:rsid w:val="00AE705A"/>
    <w:rsid w:val="00AE7CB4"/>
    <w:rsid w:val="00AF013B"/>
    <w:rsid w:val="00AF110B"/>
    <w:rsid w:val="00AF2509"/>
    <w:rsid w:val="00AF2732"/>
    <w:rsid w:val="00AF2A0C"/>
    <w:rsid w:val="00AF391E"/>
    <w:rsid w:val="00AF5D69"/>
    <w:rsid w:val="00AF5E6A"/>
    <w:rsid w:val="00AF628F"/>
    <w:rsid w:val="00AF65DE"/>
    <w:rsid w:val="00AF6BD7"/>
    <w:rsid w:val="00AF6CF4"/>
    <w:rsid w:val="00AF6E6F"/>
    <w:rsid w:val="00AF6F01"/>
    <w:rsid w:val="00AF7075"/>
    <w:rsid w:val="00AF71C4"/>
    <w:rsid w:val="00AF74DC"/>
    <w:rsid w:val="00AF78E2"/>
    <w:rsid w:val="00B00DE1"/>
    <w:rsid w:val="00B00F5C"/>
    <w:rsid w:val="00B01172"/>
    <w:rsid w:val="00B0216F"/>
    <w:rsid w:val="00B026ED"/>
    <w:rsid w:val="00B028CE"/>
    <w:rsid w:val="00B03765"/>
    <w:rsid w:val="00B050CC"/>
    <w:rsid w:val="00B05D08"/>
    <w:rsid w:val="00B05D88"/>
    <w:rsid w:val="00B06235"/>
    <w:rsid w:val="00B07DD3"/>
    <w:rsid w:val="00B07E20"/>
    <w:rsid w:val="00B07F05"/>
    <w:rsid w:val="00B10C66"/>
    <w:rsid w:val="00B12842"/>
    <w:rsid w:val="00B12950"/>
    <w:rsid w:val="00B13072"/>
    <w:rsid w:val="00B13B38"/>
    <w:rsid w:val="00B14A72"/>
    <w:rsid w:val="00B15C5E"/>
    <w:rsid w:val="00B15F2B"/>
    <w:rsid w:val="00B16504"/>
    <w:rsid w:val="00B16A09"/>
    <w:rsid w:val="00B16A19"/>
    <w:rsid w:val="00B17081"/>
    <w:rsid w:val="00B179C8"/>
    <w:rsid w:val="00B17A03"/>
    <w:rsid w:val="00B17DF3"/>
    <w:rsid w:val="00B20E87"/>
    <w:rsid w:val="00B21A76"/>
    <w:rsid w:val="00B21B80"/>
    <w:rsid w:val="00B227DD"/>
    <w:rsid w:val="00B2286F"/>
    <w:rsid w:val="00B2313C"/>
    <w:rsid w:val="00B23695"/>
    <w:rsid w:val="00B24E3B"/>
    <w:rsid w:val="00B260CB"/>
    <w:rsid w:val="00B264E4"/>
    <w:rsid w:val="00B26CB5"/>
    <w:rsid w:val="00B27433"/>
    <w:rsid w:val="00B27442"/>
    <w:rsid w:val="00B27D6B"/>
    <w:rsid w:val="00B27EF8"/>
    <w:rsid w:val="00B27F8D"/>
    <w:rsid w:val="00B30512"/>
    <w:rsid w:val="00B3187C"/>
    <w:rsid w:val="00B3209F"/>
    <w:rsid w:val="00B32877"/>
    <w:rsid w:val="00B3309B"/>
    <w:rsid w:val="00B331B7"/>
    <w:rsid w:val="00B33A20"/>
    <w:rsid w:val="00B340C7"/>
    <w:rsid w:val="00B34E97"/>
    <w:rsid w:val="00B34F36"/>
    <w:rsid w:val="00B35029"/>
    <w:rsid w:val="00B357C6"/>
    <w:rsid w:val="00B361B5"/>
    <w:rsid w:val="00B3664E"/>
    <w:rsid w:val="00B36797"/>
    <w:rsid w:val="00B369E1"/>
    <w:rsid w:val="00B37146"/>
    <w:rsid w:val="00B374E0"/>
    <w:rsid w:val="00B37E43"/>
    <w:rsid w:val="00B40842"/>
    <w:rsid w:val="00B40B43"/>
    <w:rsid w:val="00B417E0"/>
    <w:rsid w:val="00B419D1"/>
    <w:rsid w:val="00B41D72"/>
    <w:rsid w:val="00B437FE"/>
    <w:rsid w:val="00B440C7"/>
    <w:rsid w:val="00B443E9"/>
    <w:rsid w:val="00B444BC"/>
    <w:rsid w:val="00B44AD7"/>
    <w:rsid w:val="00B45F38"/>
    <w:rsid w:val="00B471BB"/>
    <w:rsid w:val="00B5061F"/>
    <w:rsid w:val="00B50821"/>
    <w:rsid w:val="00B50842"/>
    <w:rsid w:val="00B50ED9"/>
    <w:rsid w:val="00B51030"/>
    <w:rsid w:val="00B51273"/>
    <w:rsid w:val="00B51982"/>
    <w:rsid w:val="00B5199D"/>
    <w:rsid w:val="00B52098"/>
    <w:rsid w:val="00B52F9C"/>
    <w:rsid w:val="00B533CD"/>
    <w:rsid w:val="00B533FF"/>
    <w:rsid w:val="00B538FB"/>
    <w:rsid w:val="00B54551"/>
    <w:rsid w:val="00B54D73"/>
    <w:rsid w:val="00B54DB7"/>
    <w:rsid w:val="00B5530B"/>
    <w:rsid w:val="00B5541B"/>
    <w:rsid w:val="00B557D1"/>
    <w:rsid w:val="00B55B2C"/>
    <w:rsid w:val="00B563E6"/>
    <w:rsid w:val="00B56B47"/>
    <w:rsid w:val="00B57047"/>
    <w:rsid w:val="00B57241"/>
    <w:rsid w:val="00B57413"/>
    <w:rsid w:val="00B5747D"/>
    <w:rsid w:val="00B575EE"/>
    <w:rsid w:val="00B57A47"/>
    <w:rsid w:val="00B57F8F"/>
    <w:rsid w:val="00B60366"/>
    <w:rsid w:val="00B616CB"/>
    <w:rsid w:val="00B61787"/>
    <w:rsid w:val="00B61A5B"/>
    <w:rsid w:val="00B61E63"/>
    <w:rsid w:val="00B61E94"/>
    <w:rsid w:val="00B62112"/>
    <w:rsid w:val="00B6220F"/>
    <w:rsid w:val="00B62297"/>
    <w:rsid w:val="00B63693"/>
    <w:rsid w:val="00B63C86"/>
    <w:rsid w:val="00B63CBD"/>
    <w:rsid w:val="00B63F57"/>
    <w:rsid w:val="00B6501B"/>
    <w:rsid w:val="00B6528F"/>
    <w:rsid w:val="00B6568C"/>
    <w:rsid w:val="00B65FB8"/>
    <w:rsid w:val="00B66157"/>
    <w:rsid w:val="00B6697B"/>
    <w:rsid w:val="00B66B71"/>
    <w:rsid w:val="00B66F63"/>
    <w:rsid w:val="00B67C0F"/>
    <w:rsid w:val="00B67CD1"/>
    <w:rsid w:val="00B707D6"/>
    <w:rsid w:val="00B7091A"/>
    <w:rsid w:val="00B70AA9"/>
    <w:rsid w:val="00B72B4F"/>
    <w:rsid w:val="00B739A9"/>
    <w:rsid w:val="00B73A9C"/>
    <w:rsid w:val="00B74C97"/>
    <w:rsid w:val="00B75817"/>
    <w:rsid w:val="00B75DD1"/>
    <w:rsid w:val="00B7625C"/>
    <w:rsid w:val="00B76A40"/>
    <w:rsid w:val="00B77AA4"/>
    <w:rsid w:val="00B77D9D"/>
    <w:rsid w:val="00B77EF9"/>
    <w:rsid w:val="00B801D9"/>
    <w:rsid w:val="00B8165E"/>
    <w:rsid w:val="00B832D8"/>
    <w:rsid w:val="00B8362F"/>
    <w:rsid w:val="00B83CCA"/>
    <w:rsid w:val="00B83F8C"/>
    <w:rsid w:val="00B86B21"/>
    <w:rsid w:val="00B9099B"/>
    <w:rsid w:val="00B9109F"/>
    <w:rsid w:val="00B9122C"/>
    <w:rsid w:val="00B91975"/>
    <w:rsid w:val="00B91C89"/>
    <w:rsid w:val="00B92417"/>
    <w:rsid w:val="00B92875"/>
    <w:rsid w:val="00B92B04"/>
    <w:rsid w:val="00B932F4"/>
    <w:rsid w:val="00B945FB"/>
    <w:rsid w:val="00B960D6"/>
    <w:rsid w:val="00B963F1"/>
    <w:rsid w:val="00B96E80"/>
    <w:rsid w:val="00B978DE"/>
    <w:rsid w:val="00B97A38"/>
    <w:rsid w:val="00B97BA3"/>
    <w:rsid w:val="00BA1379"/>
    <w:rsid w:val="00BA160B"/>
    <w:rsid w:val="00BA1D16"/>
    <w:rsid w:val="00BA2381"/>
    <w:rsid w:val="00BA246D"/>
    <w:rsid w:val="00BA2632"/>
    <w:rsid w:val="00BA2B13"/>
    <w:rsid w:val="00BA307C"/>
    <w:rsid w:val="00BA40C9"/>
    <w:rsid w:val="00BA4F73"/>
    <w:rsid w:val="00BA537E"/>
    <w:rsid w:val="00BA5679"/>
    <w:rsid w:val="00BA56EA"/>
    <w:rsid w:val="00BA59AE"/>
    <w:rsid w:val="00BA5C17"/>
    <w:rsid w:val="00BA69EB"/>
    <w:rsid w:val="00BA6ADB"/>
    <w:rsid w:val="00BA77DF"/>
    <w:rsid w:val="00BB013C"/>
    <w:rsid w:val="00BB068C"/>
    <w:rsid w:val="00BB0871"/>
    <w:rsid w:val="00BB0CF9"/>
    <w:rsid w:val="00BB0DB1"/>
    <w:rsid w:val="00BB12D9"/>
    <w:rsid w:val="00BB12ED"/>
    <w:rsid w:val="00BB150E"/>
    <w:rsid w:val="00BB1829"/>
    <w:rsid w:val="00BB2BD6"/>
    <w:rsid w:val="00BB2C77"/>
    <w:rsid w:val="00BB2EA8"/>
    <w:rsid w:val="00BB42D8"/>
    <w:rsid w:val="00BB456D"/>
    <w:rsid w:val="00BB45A3"/>
    <w:rsid w:val="00BB45EE"/>
    <w:rsid w:val="00BB598E"/>
    <w:rsid w:val="00BB5A2A"/>
    <w:rsid w:val="00BB5BC0"/>
    <w:rsid w:val="00BB5CB0"/>
    <w:rsid w:val="00BB6059"/>
    <w:rsid w:val="00BB6524"/>
    <w:rsid w:val="00BB6C9D"/>
    <w:rsid w:val="00BB71C8"/>
    <w:rsid w:val="00BB7852"/>
    <w:rsid w:val="00BB7BF6"/>
    <w:rsid w:val="00BC042B"/>
    <w:rsid w:val="00BC0807"/>
    <w:rsid w:val="00BC082E"/>
    <w:rsid w:val="00BC0E00"/>
    <w:rsid w:val="00BC141A"/>
    <w:rsid w:val="00BC15BB"/>
    <w:rsid w:val="00BC2265"/>
    <w:rsid w:val="00BC28AC"/>
    <w:rsid w:val="00BC30F6"/>
    <w:rsid w:val="00BC4060"/>
    <w:rsid w:val="00BC54A3"/>
    <w:rsid w:val="00BC5854"/>
    <w:rsid w:val="00BC6829"/>
    <w:rsid w:val="00BC6C1A"/>
    <w:rsid w:val="00BC7D40"/>
    <w:rsid w:val="00BD01A7"/>
    <w:rsid w:val="00BD135A"/>
    <w:rsid w:val="00BD141E"/>
    <w:rsid w:val="00BD1421"/>
    <w:rsid w:val="00BD161D"/>
    <w:rsid w:val="00BD1C15"/>
    <w:rsid w:val="00BD1D65"/>
    <w:rsid w:val="00BD1E56"/>
    <w:rsid w:val="00BD1F1A"/>
    <w:rsid w:val="00BD25D4"/>
    <w:rsid w:val="00BD29E8"/>
    <w:rsid w:val="00BD2F66"/>
    <w:rsid w:val="00BD3ECB"/>
    <w:rsid w:val="00BD4378"/>
    <w:rsid w:val="00BD4CBB"/>
    <w:rsid w:val="00BD4F8D"/>
    <w:rsid w:val="00BD52EB"/>
    <w:rsid w:val="00BD5424"/>
    <w:rsid w:val="00BD5CB9"/>
    <w:rsid w:val="00BD5F5E"/>
    <w:rsid w:val="00BE09D4"/>
    <w:rsid w:val="00BE1B4E"/>
    <w:rsid w:val="00BE1C4D"/>
    <w:rsid w:val="00BE2703"/>
    <w:rsid w:val="00BE270E"/>
    <w:rsid w:val="00BE2ACA"/>
    <w:rsid w:val="00BE3B08"/>
    <w:rsid w:val="00BE3C05"/>
    <w:rsid w:val="00BE402F"/>
    <w:rsid w:val="00BE4136"/>
    <w:rsid w:val="00BE4596"/>
    <w:rsid w:val="00BE52FA"/>
    <w:rsid w:val="00BE5D5F"/>
    <w:rsid w:val="00BE5EC1"/>
    <w:rsid w:val="00BE6D19"/>
    <w:rsid w:val="00BE6D23"/>
    <w:rsid w:val="00BE7095"/>
    <w:rsid w:val="00BE770B"/>
    <w:rsid w:val="00BE7A5D"/>
    <w:rsid w:val="00BE7C37"/>
    <w:rsid w:val="00BE7E90"/>
    <w:rsid w:val="00BF0FDC"/>
    <w:rsid w:val="00BF1921"/>
    <w:rsid w:val="00BF1D6F"/>
    <w:rsid w:val="00BF2831"/>
    <w:rsid w:val="00BF2A17"/>
    <w:rsid w:val="00BF2B73"/>
    <w:rsid w:val="00BF2FAC"/>
    <w:rsid w:val="00BF32AE"/>
    <w:rsid w:val="00BF3AEB"/>
    <w:rsid w:val="00BF4245"/>
    <w:rsid w:val="00BF4A52"/>
    <w:rsid w:val="00BF5158"/>
    <w:rsid w:val="00BF552B"/>
    <w:rsid w:val="00BF615E"/>
    <w:rsid w:val="00BF647F"/>
    <w:rsid w:val="00BF67A6"/>
    <w:rsid w:val="00BF71BC"/>
    <w:rsid w:val="00BF76E5"/>
    <w:rsid w:val="00BF7F97"/>
    <w:rsid w:val="00C000F7"/>
    <w:rsid w:val="00C002CD"/>
    <w:rsid w:val="00C0097E"/>
    <w:rsid w:val="00C01370"/>
    <w:rsid w:val="00C014CA"/>
    <w:rsid w:val="00C01DC7"/>
    <w:rsid w:val="00C027A3"/>
    <w:rsid w:val="00C02F66"/>
    <w:rsid w:val="00C0312D"/>
    <w:rsid w:val="00C044EB"/>
    <w:rsid w:val="00C049D5"/>
    <w:rsid w:val="00C04ACC"/>
    <w:rsid w:val="00C05BA9"/>
    <w:rsid w:val="00C06705"/>
    <w:rsid w:val="00C07187"/>
    <w:rsid w:val="00C072AB"/>
    <w:rsid w:val="00C07584"/>
    <w:rsid w:val="00C076E5"/>
    <w:rsid w:val="00C0774F"/>
    <w:rsid w:val="00C07CAC"/>
    <w:rsid w:val="00C10D6D"/>
    <w:rsid w:val="00C11B31"/>
    <w:rsid w:val="00C127D9"/>
    <w:rsid w:val="00C12929"/>
    <w:rsid w:val="00C12D81"/>
    <w:rsid w:val="00C12DC0"/>
    <w:rsid w:val="00C132CE"/>
    <w:rsid w:val="00C13315"/>
    <w:rsid w:val="00C13AF3"/>
    <w:rsid w:val="00C13B7D"/>
    <w:rsid w:val="00C13E5B"/>
    <w:rsid w:val="00C1420F"/>
    <w:rsid w:val="00C14B96"/>
    <w:rsid w:val="00C14F2E"/>
    <w:rsid w:val="00C15388"/>
    <w:rsid w:val="00C168CE"/>
    <w:rsid w:val="00C170DB"/>
    <w:rsid w:val="00C209E8"/>
    <w:rsid w:val="00C211DB"/>
    <w:rsid w:val="00C2198F"/>
    <w:rsid w:val="00C222DB"/>
    <w:rsid w:val="00C222DD"/>
    <w:rsid w:val="00C23213"/>
    <w:rsid w:val="00C23D62"/>
    <w:rsid w:val="00C23EA6"/>
    <w:rsid w:val="00C243BA"/>
    <w:rsid w:val="00C2492F"/>
    <w:rsid w:val="00C24D79"/>
    <w:rsid w:val="00C24E49"/>
    <w:rsid w:val="00C24E51"/>
    <w:rsid w:val="00C24E8E"/>
    <w:rsid w:val="00C25F54"/>
    <w:rsid w:val="00C25FAE"/>
    <w:rsid w:val="00C269D3"/>
    <w:rsid w:val="00C26BB7"/>
    <w:rsid w:val="00C26EBB"/>
    <w:rsid w:val="00C271ED"/>
    <w:rsid w:val="00C275C2"/>
    <w:rsid w:val="00C27988"/>
    <w:rsid w:val="00C27E8F"/>
    <w:rsid w:val="00C27F65"/>
    <w:rsid w:val="00C31AA8"/>
    <w:rsid w:val="00C31C8C"/>
    <w:rsid w:val="00C338DF"/>
    <w:rsid w:val="00C34453"/>
    <w:rsid w:val="00C34BB6"/>
    <w:rsid w:val="00C3502E"/>
    <w:rsid w:val="00C3538E"/>
    <w:rsid w:val="00C353DF"/>
    <w:rsid w:val="00C3653A"/>
    <w:rsid w:val="00C3673A"/>
    <w:rsid w:val="00C367C6"/>
    <w:rsid w:val="00C36978"/>
    <w:rsid w:val="00C37AAC"/>
    <w:rsid w:val="00C37B06"/>
    <w:rsid w:val="00C4051B"/>
    <w:rsid w:val="00C40B1B"/>
    <w:rsid w:val="00C40D5C"/>
    <w:rsid w:val="00C41B5B"/>
    <w:rsid w:val="00C41F41"/>
    <w:rsid w:val="00C42430"/>
    <w:rsid w:val="00C427ED"/>
    <w:rsid w:val="00C42A22"/>
    <w:rsid w:val="00C431BD"/>
    <w:rsid w:val="00C4328E"/>
    <w:rsid w:val="00C43329"/>
    <w:rsid w:val="00C439ED"/>
    <w:rsid w:val="00C43BEE"/>
    <w:rsid w:val="00C43CC1"/>
    <w:rsid w:val="00C444CD"/>
    <w:rsid w:val="00C44968"/>
    <w:rsid w:val="00C45800"/>
    <w:rsid w:val="00C45EC7"/>
    <w:rsid w:val="00C46323"/>
    <w:rsid w:val="00C4677C"/>
    <w:rsid w:val="00C46A5F"/>
    <w:rsid w:val="00C46C4E"/>
    <w:rsid w:val="00C4709B"/>
    <w:rsid w:val="00C47792"/>
    <w:rsid w:val="00C47B73"/>
    <w:rsid w:val="00C47CB9"/>
    <w:rsid w:val="00C47D8B"/>
    <w:rsid w:val="00C47F21"/>
    <w:rsid w:val="00C5009A"/>
    <w:rsid w:val="00C506C8"/>
    <w:rsid w:val="00C507AE"/>
    <w:rsid w:val="00C51268"/>
    <w:rsid w:val="00C51577"/>
    <w:rsid w:val="00C5174B"/>
    <w:rsid w:val="00C533B1"/>
    <w:rsid w:val="00C5341C"/>
    <w:rsid w:val="00C543DB"/>
    <w:rsid w:val="00C547CA"/>
    <w:rsid w:val="00C54B6E"/>
    <w:rsid w:val="00C54FBC"/>
    <w:rsid w:val="00C56229"/>
    <w:rsid w:val="00C564DE"/>
    <w:rsid w:val="00C56D78"/>
    <w:rsid w:val="00C56FDF"/>
    <w:rsid w:val="00C5702B"/>
    <w:rsid w:val="00C576A1"/>
    <w:rsid w:val="00C57C3B"/>
    <w:rsid w:val="00C6070E"/>
    <w:rsid w:val="00C6148D"/>
    <w:rsid w:val="00C61E99"/>
    <w:rsid w:val="00C621D4"/>
    <w:rsid w:val="00C6294D"/>
    <w:rsid w:val="00C63F89"/>
    <w:rsid w:val="00C6619F"/>
    <w:rsid w:val="00C661AC"/>
    <w:rsid w:val="00C66F30"/>
    <w:rsid w:val="00C67A7C"/>
    <w:rsid w:val="00C67DF1"/>
    <w:rsid w:val="00C718E4"/>
    <w:rsid w:val="00C71FA4"/>
    <w:rsid w:val="00C72BEB"/>
    <w:rsid w:val="00C73D57"/>
    <w:rsid w:val="00C7414C"/>
    <w:rsid w:val="00C74721"/>
    <w:rsid w:val="00C74AFA"/>
    <w:rsid w:val="00C74D4F"/>
    <w:rsid w:val="00C7614E"/>
    <w:rsid w:val="00C762D0"/>
    <w:rsid w:val="00C77685"/>
    <w:rsid w:val="00C77758"/>
    <w:rsid w:val="00C77CCE"/>
    <w:rsid w:val="00C77FC0"/>
    <w:rsid w:val="00C80211"/>
    <w:rsid w:val="00C80ED2"/>
    <w:rsid w:val="00C81CA1"/>
    <w:rsid w:val="00C83A6D"/>
    <w:rsid w:val="00C8430B"/>
    <w:rsid w:val="00C84DC4"/>
    <w:rsid w:val="00C84F25"/>
    <w:rsid w:val="00C84FE2"/>
    <w:rsid w:val="00C850D5"/>
    <w:rsid w:val="00C857F0"/>
    <w:rsid w:val="00C85B82"/>
    <w:rsid w:val="00C85FBB"/>
    <w:rsid w:val="00C86F6E"/>
    <w:rsid w:val="00C87391"/>
    <w:rsid w:val="00C87B89"/>
    <w:rsid w:val="00C901E4"/>
    <w:rsid w:val="00C90E26"/>
    <w:rsid w:val="00C91748"/>
    <w:rsid w:val="00C920B7"/>
    <w:rsid w:val="00C9226A"/>
    <w:rsid w:val="00C92EA6"/>
    <w:rsid w:val="00C93677"/>
    <w:rsid w:val="00C93943"/>
    <w:rsid w:val="00C939C6"/>
    <w:rsid w:val="00C93DC9"/>
    <w:rsid w:val="00C93E6E"/>
    <w:rsid w:val="00C9401D"/>
    <w:rsid w:val="00C94590"/>
    <w:rsid w:val="00C951FF"/>
    <w:rsid w:val="00C96443"/>
    <w:rsid w:val="00C97419"/>
    <w:rsid w:val="00C97ADC"/>
    <w:rsid w:val="00CA0351"/>
    <w:rsid w:val="00CA0570"/>
    <w:rsid w:val="00CA13DC"/>
    <w:rsid w:val="00CA18FD"/>
    <w:rsid w:val="00CA1B7C"/>
    <w:rsid w:val="00CA1BD5"/>
    <w:rsid w:val="00CA2A99"/>
    <w:rsid w:val="00CA2AC9"/>
    <w:rsid w:val="00CA2C69"/>
    <w:rsid w:val="00CA3406"/>
    <w:rsid w:val="00CA34C7"/>
    <w:rsid w:val="00CA4DD8"/>
    <w:rsid w:val="00CA54C2"/>
    <w:rsid w:val="00CA5857"/>
    <w:rsid w:val="00CA5C8E"/>
    <w:rsid w:val="00CA6D64"/>
    <w:rsid w:val="00CA6D87"/>
    <w:rsid w:val="00CA7233"/>
    <w:rsid w:val="00CA7481"/>
    <w:rsid w:val="00CA773C"/>
    <w:rsid w:val="00CA7B57"/>
    <w:rsid w:val="00CA7DDC"/>
    <w:rsid w:val="00CA7F78"/>
    <w:rsid w:val="00CB0AEC"/>
    <w:rsid w:val="00CB0B9F"/>
    <w:rsid w:val="00CB0C0F"/>
    <w:rsid w:val="00CB128A"/>
    <w:rsid w:val="00CB1F92"/>
    <w:rsid w:val="00CB2963"/>
    <w:rsid w:val="00CB2EBD"/>
    <w:rsid w:val="00CB3BA1"/>
    <w:rsid w:val="00CB3F5E"/>
    <w:rsid w:val="00CB4014"/>
    <w:rsid w:val="00CB5B12"/>
    <w:rsid w:val="00CB5BA8"/>
    <w:rsid w:val="00CB5C3E"/>
    <w:rsid w:val="00CB6B41"/>
    <w:rsid w:val="00CB7746"/>
    <w:rsid w:val="00CB7D67"/>
    <w:rsid w:val="00CC036D"/>
    <w:rsid w:val="00CC064A"/>
    <w:rsid w:val="00CC1081"/>
    <w:rsid w:val="00CC1246"/>
    <w:rsid w:val="00CC179F"/>
    <w:rsid w:val="00CC2575"/>
    <w:rsid w:val="00CC3144"/>
    <w:rsid w:val="00CC38E2"/>
    <w:rsid w:val="00CC3A87"/>
    <w:rsid w:val="00CC3BB8"/>
    <w:rsid w:val="00CC48E1"/>
    <w:rsid w:val="00CC52F0"/>
    <w:rsid w:val="00CC554E"/>
    <w:rsid w:val="00CC5622"/>
    <w:rsid w:val="00CC6024"/>
    <w:rsid w:val="00CC67FE"/>
    <w:rsid w:val="00CC73CE"/>
    <w:rsid w:val="00CD0055"/>
    <w:rsid w:val="00CD0B50"/>
    <w:rsid w:val="00CD0D7C"/>
    <w:rsid w:val="00CD13F6"/>
    <w:rsid w:val="00CD1732"/>
    <w:rsid w:val="00CD1947"/>
    <w:rsid w:val="00CD1B8F"/>
    <w:rsid w:val="00CD28FF"/>
    <w:rsid w:val="00CD2D86"/>
    <w:rsid w:val="00CD3832"/>
    <w:rsid w:val="00CD3C47"/>
    <w:rsid w:val="00CD3C63"/>
    <w:rsid w:val="00CD3F01"/>
    <w:rsid w:val="00CD41A4"/>
    <w:rsid w:val="00CD550A"/>
    <w:rsid w:val="00CD5D80"/>
    <w:rsid w:val="00CD647A"/>
    <w:rsid w:val="00CD6B51"/>
    <w:rsid w:val="00CD7ABC"/>
    <w:rsid w:val="00CE0592"/>
    <w:rsid w:val="00CE1144"/>
    <w:rsid w:val="00CE165C"/>
    <w:rsid w:val="00CE1B35"/>
    <w:rsid w:val="00CE1BA3"/>
    <w:rsid w:val="00CE2092"/>
    <w:rsid w:val="00CE2FD0"/>
    <w:rsid w:val="00CE3208"/>
    <w:rsid w:val="00CE41B6"/>
    <w:rsid w:val="00CE4930"/>
    <w:rsid w:val="00CE4D86"/>
    <w:rsid w:val="00CE65A5"/>
    <w:rsid w:val="00CE6F3D"/>
    <w:rsid w:val="00CE78B1"/>
    <w:rsid w:val="00CE7959"/>
    <w:rsid w:val="00CF092F"/>
    <w:rsid w:val="00CF0F8A"/>
    <w:rsid w:val="00CF12D4"/>
    <w:rsid w:val="00CF191F"/>
    <w:rsid w:val="00CF1CC3"/>
    <w:rsid w:val="00CF200E"/>
    <w:rsid w:val="00CF2171"/>
    <w:rsid w:val="00CF275A"/>
    <w:rsid w:val="00CF28D4"/>
    <w:rsid w:val="00CF3245"/>
    <w:rsid w:val="00CF346B"/>
    <w:rsid w:val="00CF3956"/>
    <w:rsid w:val="00CF3A6F"/>
    <w:rsid w:val="00CF3E8C"/>
    <w:rsid w:val="00CF48E4"/>
    <w:rsid w:val="00CF4915"/>
    <w:rsid w:val="00CF4992"/>
    <w:rsid w:val="00CF4C20"/>
    <w:rsid w:val="00CF4D58"/>
    <w:rsid w:val="00CF4F42"/>
    <w:rsid w:val="00CF5050"/>
    <w:rsid w:val="00CF52B6"/>
    <w:rsid w:val="00CF52F2"/>
    <w:rsid w:val="00CF5C08"/>
    <w:rsid w:val="00CF6893"/>
    <w:rsid w:val="00CF69C8"/>
    <w:rsid w:val="00D0063B"/>
    <w:rsid w:val="00D006E9"/>
    <w:rsid w:val="00D00E5F"/>
    <w:rsid w:val="00D00EBB"/>
    <w:rsid w:val="00D031B8"/>
    <w:rsid w:val="00D03A9D"/>
    <w:rsid w:val="00D03CC5"/>
    <w:rsid w:val="00D0410C"/>
    <w:rsid w:val="00D0411D"/>
    <w:rsid w:val="00D04473"/>
    <w:rsid w:val="00D04965"/>
    <w:rsid w:val="00D0505A"/>
    <w:rsid w:val="00D05E0C"/>
    <w:rsid w:val="00D06061"/>
    <w:rsid w:val="00D0658D"/>
    <w:rsid w:val="00D0685E"/>
    <w:rsid w:val="00D06E20"/>
    <w:rsid w:val="00D0742F"/>
    <w:rsid w:val="00D102AD"/>
    <w:rsid w:val="00D1075D"/>
    <w:rsid w:val="00D107C8"/>
    <w:rsid w:val="00D10A42"/>
    <w:rsid w:val="00D11715"/>
    <w:rsid w:val="00D1172D"/>
    <w:rsid w:val="00D11D7D"/>
    <w:rsid w:val="00D12BFC"/>
    <w:rsid w:val="00D12EDE"/>
    <w:rsid w:val="00D13C0D"/>
    <w:rsid w:val="00D13EDB"/>
    <w:rsid w:val="00D1497C"/>
    <w:rsid w:val="00D15B43"/>
    <w:rsid w:val="00D16587"/>
    <w:rsid w:val="00D16BA1"/>
    <w:rsid w:val="00D17044"/>
    <w:rsid w:val="00D17362"/>
    <w:rsid w:val="00D17769"/>
    <w:rsid w:val="00D17859"/>
    <w:rsid w:val="00D178DB"/>
    <w:rsid w:val="00D17C42"/>
    <w:rsid w:val="00D2017A"/>
    <w:rsid w:val="00D20411"/>
    <w:rsid w:val="00D20A0B"/>
    <w:rsid w:val="00D21239"/>
    <w:rsid w:val="00D22037"/>
    <w:rsid w:val="00D2257F"/>
    <w:rsid w:val="00D22D00"/>
    <w:rsid w:val="00D235A8"/>
    <w:rsid w:val="00D236CC"/>
    <w:rsid w:val="00D241B2"/>
    <w:rsid w:val="00D25ECB"/>
    <w:rsid w:val="00D25F87"/>
    <w:rsid w:val="00D26251"/>
    <w:rsid w:val="00D26A61"/>
    <w:rsid w:val="00D271A0"/>
    <w:rsid w:val="00D30086"/>
    <w:rsid w:val="00D300E0"/>
    <w:rsid w:val="00D30208"/>
    <w:rsid w:val="00D30248"/>
    <w:rsid w:val="00D30293"/>
    <w:rsid w:val="00D317EF"/>
    <w:rsid w:val="00D321F4"/>
    <w:rsid w:val="00D3223A"/>
    <w:rsid w:val="00D3308C"/>
    <w:rsid w:val="00D332C8"/>
    <w:rsid w:val="00D33565"/>
    <w:rsid w:val="00D33AFF"/>
    <w:rsid w:val="00D34338"/>
    <w:rsid w:val="00D34B0A"/>
    <w:rsid w:val="00D34D61"/>
    <w:rsid w:val="00D34F7E"/>
    <w:rsid w:val="00D34FF1"/>
    <w:rsid w:val="00D352BB"/>
    <w:rsid w:val="00D35BD5"/>
    <w:rsid w:val="00D35C66"/>
    <w:rsid w:val="00D36524"/>
    <w:rsid w:val="00D37174"/>
    <w:rsid w:val="00D37625"/>
    <w:rsid w:val="00D37C04"/>
    <w:rsid w:val="00D410EB"/>
    <w:rsid w:val="00D4157F"/>
    <w:rsid w:val="00D42613"/>
    <w:rsid w:val="00D429C0"/>
    <w:rsid w:val="00D42A21"/>
    <w:rsid w:val="00D43180"/>
    <w:rsid w:val="00D43313"/>
    <w:rsid w:val="00D433BC"/>
    <w:rsid w:val="00D439FE"/>
    <w:rsid w:val="00D43B2F"/>
    <w:rsid w:val="00D43E2A"/>
    <w:rsid w:val="00D43F7E"/>
    <w:rsid w:val="00D44291"/>
    <w:rsid w:val="00D4484C"/>
    <w:rsid w:val="00D449AD"/>
    <w:rsid w:val="00D44A3A"/>
    <w:rsid w:val="00D45082"/>
    <w:rsid w:val="00D45D8F"/>
    <w:rsid w:val="00D45DB9"/>
    <w:rsid w:val="00D45F33"/>
    <w:rsid w:val="00D46060"/>
    <w:rsid w:val="00D473F5"/>
    <w:rsid w:val="00D47DBD"/>
    <w:rsid w:val="00D47DE6"/>
    <w:rsid w:val="00D50083"/>
    <w:rsid w:val="00D503C0"/>
    <w:rsid w:val="00D50407"/>
    <w:rsid w:val="00D51CF2"/>
    <w:rsid w:val="00D51DE7"/>
    <w:rsid w:val="00D522C1"/>
    <w:rsid w:val="00D532E5"/>
    <w:rsid w:val="00D53812"/>
    <w:rsid w:val="00D538C1"/>
    <w:rsid w:val="00D5398F"/>
    <w:rsid w:val="00D53C5A"/>
    <w:rsid w:val="00D541D5"/>
    <w:rsid w:val="00D54473"/>
    <w:rsid w:val="00D548D4"/>
    <w:rsid w:val="00D548FE"/>
    <w:rsid w:val="00D55874"/>
    <w:rsid w:val="00D55CC9"/>
    <w:rsid w:val="00D56B1B"/>
    <w:rsid w:val="00D570B3"/>
    <w:rsid w:val="00D576D9"/>
    <w:rsid w:val="00D5785F"/>
    <w:rsid w:val="00D57D0B"/>
    <w:rsid w:val="00D60998"/>
    <w:rsid w:val="00D60D37"/>
    <w:rsid w:val="00D6140B"/>
    <w:rsid w:val="00D61DEF"/>
    <w:rsid w:val="00D61F14"/>
    <w:rsid w:val="00D61FE7"/>
    <w:rsid w:val="00D63312"/>
    <w:rsid w:val="00D63334"/>
    <w:rsid w:val="00D6376E"/>
    <w:rsid w:val="00D651D3"/>
    <w:rsid w:val="00D653B3"/>
    <w:rsid w:val="00D65BBF"/>
    <w:rsid w:val="00D65C90"/>
    <w:rsid w:val="00D65CD9"/>
    <w:rsid w:val="00D65E5F"/>
    <w:rsid w:val="00D65F20"/>
    <w:rsid w:val="00D66534"/>
    <w:rsid w:val="00D66995"/>
    <w:rsid w:val="00D670DA"/>
    <w:rsid w:val="00D674E7"/>
    <w:rsid w:val="00D67941"/>
    <w:rsid w:val="00D70448"/>
    <w:rsid w:val="00D71F17"/>
    <w:rsid w:val="00D7288A"/>
    <w:rsid w:val="00D72A24"/>
    <w:rsid w:val="00D73099"/>
    <w:rsid w:val="00D73214"/>
    <w:rsid w:val="00D73489"/>
    <w:rsid w:val="00D7378B"/>
    <w:rsid w:val="00D73869"/>
    <w:rsid w:val="00D73F07"/>
    <w:rsid w:val="00D740AE"/>
    <w:rsid w:val="00D74991"/>
    <w:rsid w:val="00D750C4"/>
    <w:rsid w:val="00D759F6"/>
    <w:rsid w:val="00D762EA"/>
    <w:rsid w:val="00D76E1A"/>
    <w:rsid w:val="00D7765D"/>
    <w:rsid w:val="00D80136"/>
    <w:rsid w:val="00D801E4"/>
    <w:rsid w:val="00D8100F"/>
    <w:rsid w:val="00D81699"/>
    <w:rsid w:val="00D81878"/>
    <w:rsid w:val="00D82076"/>
    <w:rsid w:val="00D824E2"/>
    <w:rsid w:val="00D82D42"/>
    <w:rsid w:val="00D86978"/>
    <w:rsid w:val="00D8699B"/>
    <w:rsid w:val="00D86AFC"/>
    <w:rsid w:val="00D86BA1"/>
    <w:rsid w:val="00D86F35"/>
    <w:rsid w:val="00D870F1"/>
    <w:rsid w:val="00D8742C"/>
    <w:rsid w:val="00D87987"/>
    <w:rsid w:val="00D87C92"/>
    <w:rsid w:val="00D87EDD"/>
    <w:rsid w:val="00D901C8"/>
    <w:rsid w:val="00D90950"/>
    <w:rsid w:val="00D90D34"/>
    <w:rsid w:val="00D9181C"/>
    <w:rsid w:val="00D92B74"/>
    <w:rsid w:val="00D932F3"/>
    <w:rsid w:val="00D954CD"/>
    <w:rsid w:val="00D962CE"/>
    <w:rsid w:val="00D964B8"/>
    <w:rsid w:val="00D965CF"/>
    <w:rsid w:val="00D9662C"/>
    <w:rsid w:val="00D96A74"/>
    <w:rsid w:val="00D96EF3"/>
    <w:rsid w:val="00D9794A"/>
    <w:rsid w:val="00D979DD"/>
    <w:rsid w:val="00D97A55"/>
    <w:rsid w:val="00D97B52"/>
    <w:rsid w:val="00DA0E25"/>
    <w:rsid w:val="00DA0E98"/>
    <w:rsid w:val="00DA1BE9"/>
    <w:rsid w:val="00DA2A21"/>
    <w:rsid w:val="00DA2A87"/>
    <w:rsid w:val="00DA3962"/>
    <w:rsid w:val="00DA3F4A"/>
    <w:rsid w:val="00DA5019"/>
    <w:rsid w:val="00DA5804"/>
    <w:rsid w:val="00DA5831"/>
    <w:rsid w:val="00DA5C86"/>
    <w:rsid w:val="00DB068C"/>
    <w:rsid w:val="00DB0882"/>
    <w:rsid w:val="00DB0B8A"/>
    <w:rsid w:val="00DB0D7A"/>
    <w:rsid w:val="00DB1259"/>
    <w:rsid w:val="00DB16F7"/>
    <w:rsid w:val="00DB31EF"/>
    <w:rsid w:val="00DB3A82"/>
    <w:rsid w:val="00DB40BF"/>
    <w:rsid w:val="00DB423C"/>
    <w:rsid w:val="00DB4357"/>
    <w:rsid w:val="00DB439E"/>
    <w:rsid w:val="00DB447F"/>
    <w:rsid w:val="00DB449A"/>
    <w:rsid w:val="00DB4DF7"/>
    <w:rsid w:val="00DB6258"/>
    <w:rsid w:val="00DB675F"/>
    <w:rsid w:val="00DB6BB9"/>
    <w:rsid w:val="00DB75BC"/>
    <w:rsid w:val="00DB7BA5"/>
    <w:rsid w:val="00DC0AA2"/>
    <w:rsid w:val="00DC0D96"/>
    <w:rsid w:val="00DC0E16"/>
    <w:rsid w:val="00DC20D4"/>
    <w:rsid w:val="00DC26C4"/>
    <w:rsid w:val="00DC2B11"/>
    <w:rsid w:val="00DC2C03"/>
    <w:rsid w:val="00DC30A3"/>
    <w:rsid w:val="00DC37C5"/>
    <w:rsid w:val="00DC395A"/>
    <w:rsid w:val="00DC581B"/>
    <w:rsid w:val="00DC5C2B"/>
    <w:rsid w:val="00DC71BE"/>
    <w:rsid w:val="00DC75AB"/>
    <w:rsid w:val="00DC76B9"/>
    <w:rsid w:val="00DC78CA"/>
    <w:rsid w:val="00DC7C7F"/>
    <w:rsid w:val="00DD04BA"/>
    <w:rsid w:val="00DD101B"/>
    <w:rsid w:val="00DD1092"/>
    <w:rsid w:val="00DD1559"/>
    <w:rsid w:val="00DD17E5"/>
    <w:rsid w:val="00DD1F30"/>
    <w:rsid w:val="00DD250F"/>
    <w:rsid w:val="00DD32F4"/>
    <w:rsid w:val="00DD38FA"/>
    <w:rsid w:val="00DD40E1"/>
    <w:rsid w:val="00DD45A0"/>
    <w:rsid w:val="00DD5426"/>
    <w:rsid w:val="00DD5696"/>
    <w:rsid w:val="00DD5795"/>
    <w:rsid w:val="00DD5CEC"/>
    <w:rsid w:val="00DD5D4A"/>
    <w:rsid w:val="00DD60C1"/>
    <w:rsid w:val="00DD6B82"/>
    <w:rsid w:val="00DD7994"/>
    <w:rsid w:val="00DD7CFB"/>
    <w:rsid w:val="00DE0520"/>
    <w:rsid w:val="00DE1998"/>
    <w:rsid w:val="00DE20AC"/>
    <w:rsid w:val="00DE2908"/>
    <w:rsid w:val="00DE2E3C"/>
    <w:rsid w:val="00DE3296"/>
    <w:rsid w:val="00DE41A6"/>
    <w:rsid w:val="00DE42A3"/>
    <w:rsid w:val="00DE45F1"/>
    <w:rsid w:val="00DE5186"/>
    <w:rsid w:val="00DE5A3E"/>
    <w:rsid w:val="00DE6123"/>
    <w:rsid w:val="00DE61F0"/>
    <w:rsid w:val="00DE761B"/>
    <w:rsid w:val="00DE769E"/>
    <w:rsid w:val="00DE7A75"/>
    <w:rsid w:val="00DE7C03"/>
    <w:rsid w:val="00DF0FB0"/>
    <w:rsid w:val="00DF107D"/>
    <w:rsid w:val="00DF1946"/>
    <w:rsid w:val="00DF19AA"/>
    <w:rsid w:val="00DF1EAC"/>
    <w:rsid w:val="00DF2AF4"/>
    <w:rsid w:val="00DF2DA0"/>
    <w:rsid w:val="00DF4E7A"/>
    <w:rsid w:val="00DF4FBA"/>
    <w:rsid w:val="00DF54AB"/>
    <w:rsid w:val="00DF56C0"/>
    <w:rsid w:val="00DF60B3"/>
    <w:rsid w:val="00DF6B59"/>
    <w:rsid w:val="00DF6DD7"/>
    <w:rsid w:val="00DF715E"/>
    <w:rsid w:val="00DF74CA"/>
    <w:rsid w:val="00DF764F"/>
    <w:rsid w:val="00E005F2"/>
    <w:rsid w:val="00E009FD"/>
    <w:rsid w:val="00E00E7E"/>
    <w:rsid w:val="00E00F7B"/>
    <w:rsid w:val="00E01699"/>
    <w:rsid w:val="00E01E02"/>
    <w:rsid w:val="00E026E6"/>
    <w:rsid w:val="00E031F8"/>
    <w:rsid w:val="00E03712"/>
    <w:rsid w:val="00E03E48"/>
    <w:rsid w:val="00E0414B"/>
    <w:rsid w:val="00E04606"/>
    <w:rsid w:val="00E0488A"/>
    <w:rsid w:val="00E0501A"/>
    <w:rsid w:val="00E057C8"/>
    <w:rsid w:val="00E05E8A"/>
    <w:rsid w:val="00E06A7E"/>
    <w:rsid w:val="00E06DBE"/>
    <w:rsid w:val="00E06F5D"/>
    <w:rsid w:val="00E06FC0"/>
    <w:rsid w:val="00E0730E"/>
    <w:rsid w:val="00E07AAB"/>
    <w:rsid w:val="00E07B08"/>
    <w:rsid w:val="00E07EA9"/>
    <w:rsid w:val="00E07F72"/>
    <w:rsid w:val="00E1068B"/>
    <w:rsid w:val="00E107EF"/>
    <w:rsid w:val="00E10917"/>
    <w:rsid w:val="00E11EC2"/>
    <w:rsid w:val="00E1214B"/>
    <w:rsid w:val="00E122B6"/>
    <w:rsid w:val="00E134C3"/>
    <w:rsid w:val="00E13D9D"/>
    <w:rsid w:val="00E14938"/>
    <w:rsid w:val="00E14E99"/>
    <w:rsid w:val="00E1542F"/>
    <w:rsid w:val="00E16FD1"/>
    <w:rsid w:val="00E170E0"/>
    <w:rsid w:val="00E17D4E"/>
    <w:rsid w:val="00E17F72"/>
    <w:rsid w:val="00E17FD9"/>
    <w:rsid w:val="00E20054"/>
    <w:rsid w:val="00E2076D"/>
    <w:rsid w:val="00E20840"/>
    <w:rsid w:val="00E2164A"/>
    <w:rsid w:val="00E218FD"/>
    <w:rsid w:val="00E21EF7"/>
    <w:rsid w:val="00E22021"/>
    <w:rsid w:val="00E230D7"/>
    <w:rsid w:val="00E231CD"/>
    <w:rsid w:val="00E2355A"/>
    <w:rsid w:val="00E23742"/>
    <w:rsid w:val="00E24242"/>
    <w:rsid w:val="00E243EB"/>
    <w:rsid w:val="00E26F93"/>
    <w:rsid w:val="00E275D9"/>
    <w:rsid w:val="00E276BB"/>
    <w:rsid w:val="00E277A5"/>
    <w:rsid w:val="00E27A82"/>
    <w:rsid w:val="00E301F4"/>
    <w:rsid w:val="00E301FD"/>
    <w:rsid w:val="00E30E69"/>
    <w:rsid w:val="00E30EC4"/>
    <w:rsid w:val="00E31960"/>
    <w:rsid w:val="00E31C08"/>
    <w:rsid w:val="00E31C40"/>
    <w:rsid w:val="00E32CEF"/>
    <w:rsid w:val="00E33367"/>
    <w:rsid w:val="00E336BA"/>
    <w:rsid w:val="00E33D27"/>
    <w:rsid w:val="00E34927"/>
    <w:rsid w:val="00E34D8D"/>
    <w:rsid w:val="00E34E9D"/>
    <w:rsid w:val="00E34EA6"/>
    <w:rsid w:val="00E34FFA"/>
    <w:rsid w:val="00E3510E"/>
    <w:rsid w:val="00E35E87"/>
    <w:rsid w:val="00E35F13"/>
    <w:rsid w:val="00E3612A"/>
    <w:rsid w:val="00E36C21"/>
    <w:rsid w:val="00E37211"/>
    <w:rsid w:val="00E374E7"/>
    <w:rsid w:val="00E376E6"/>
    <w:rsid w:val="00E40185"/>
    <w:rsid w:val="00E40577"/>
    <w:rsid w:val="00E410E5"/>
    <w:rsid w:val="00E415C4"/>
    <w:rsid w:val="00E41C77"/>
    <w:rsid w:val="00E42070"/>
    <w:rsid w:val="00E42ACE"/>
    <w:rsid w:val="00E42C84"/>
    <w:rsid w:val="00E42EFD"/>
    <w:rsid w:val="00E434C6"/>
    <w:rsid w:val="00E436AF"/>
    <w:rsid w:val="00E43BA1"/>
    <w:rsid w:val="00E43F1B"/>
    <w:rsid w:val="00E44346"/>
    <w:rsid w:val="00E444B4"/>
    <w:rsid w:val="00E44613"/>
    <w:rsid w:val="00E44621"/>
    <w:rsid w:val="00E44D3C"/>
    <w:rsid w:val="00E45D24"/>
    <w:rsid w:val="00E45F46"/>
    <w:rsid w:val="00E464BF"/>
    <w:rsid w:val="00E46696"/>
    <w:rsid w:val="00E46948"/>
    <w:rsid w:val="00E46CBE"/>
    <w:rsid w:val="00E4786E"/>
    <w:rsid w:val="00E47B15"/>
    <w:rsid w:val="00E47E36"/>
    <w:rsid w:val="00E47ED3"/>
    <w:rsid w:val="00E50220"/>
    <w:rsid w:val="00E510B5"/>
    <w:rsid w:val="00E517ED"/>
    <w:rsid w:val="00E51EDE"/>
    <w:rsid w:val="00E52111"/>
    <w:rsid w:val="00E52E03"/>
    <w:rsid w:val="00E53A2F"/>
    <w:rsid w:val="00E54725"/>
    <w:rsid w:val="00E55921"/>
    <w:rsid w:val="00E55B09"/>
    <w:rsid w:val="00E55C27"/>
    <w:rsid w:val="00E57B10"/>
    <w:rsid w:val="00E60688"/>
    <w:rsid w:val="00E61151"/>
    <w:rsid w:val="00E61249"/>
    <w:rsid w:val="00E62341"/>
    <w:rsid w:val="00E62343"/>
    <w:rsid w:val="00E6272F"/>
    <w:rsid w:val="00E62DAA"/>
    <w:rsid w:val="00E63454"/>
    <w:rsid w:val="00E63F9A"/>
    <w:rsid w:val="00E64BD9"/>
    <w:rsid w:val="00E64E82"/>
    <w:rsid w:val="00E652F1"/>
    <w:rsid w:val="00E653B1"/>
    <w:rsid w:val="00E66595"/>
    <w:rsid w:val="00E6660C"/>
    <w:rsid w:val="00E66B9E"/>
    <w:rsid w:val="00E672E9"/>
    <w:rsid w:val="00E6BFBC"/>
    <w:rsid w:val="00E70609"/>
    <w:rsid w:val="00E7076E"/>
    <w:rsid w:val="00E70C6F"/>
    <w:rsid w:val="00E71703"/>
    <w:rsid w:val="00E71949"/>
    <w:rsid w:val="00E71B54"/>
    <w:rsid w:val="00E71E61"/>
    <w:rsid w:val="00E7201B"/>
    <w:rsid w:val="00E72A13"/>
    <w:rsid w:val="00E73A1B"/>
    <w:rsid w:val="00E73B9A"/>
    <w:rsid w:val="00E73E31"/>
    <w:rsid w:val="00E74145"/>
    <w:rsid w:val="00E742A2"/>
    <w:rsid w:val="00E74666"/>
    <w:rsid w:val="00E7468E"/>
    <w:rsid w:val="00E746E1"/>
    <w:rsid w:val="00E75391"/>
    <w:rsid w:val="00E75822"/>
    <w:rsid w:val="00E75E20"/>
    <w:rsid w:val="00E766AE"/>
    <w:rsid w:val="00E768B1"/>
    <w:rsid w:val="00E77A1E"/>
    <w:rsid w:val="00E77F24"/>
    <w:rsid w:val="00E804CD"/>
    <w:rsid w:val="00E810B0"/>
    <w:rsid w:val="00E815A9"/>
    <w:rsid w:val="00E81D65"/>
    <w:rsid w:val="00E82161"/>
    <w:rsid w:val="00E8238D"/>
    <w:rsid w:val="00E8260F"/>
    <w:rsid w:val="00E826AE"/>
    <w:rsid w:val="00E8271D"/>
    <w:rsid w:val="00E82B67"/>
    <w:rsid w:val="00E82C12"/>
    <w:rsid w:val="00E831FF"/>
    <w:rsid w:val="00E83703"/>
    <w:rsid w:val="00E83A42"/>
    <w:rsid w:val="00E84324"/>
    <w:rsid w:val="00E8447C"/>
    <w:rsid w:val="00E84754"/>
    <w:rsid w:val="00E8495B"/>
    <w:rsid w:val="00E84CA7"/>
    <w:rsid w:val="00E852F8"/>
    <w:rsid w:val="00E8563A"/>
    <w:rsid w:val="00E86358"/>
    <w:rsid w:val="00E8716C"/>
    <w:rsid w:val="00E87766"/>
    <w:rsid w:val="00E900E7"/>
    <w:rsid w:val="00E904E1"/>
    <w:rsid w:val="00E914AC"/>
    <w:rsid w:val="00E91723"/>
    <w:rsid w:val="00E91989"/>
    <w:rsid w:val="00E9234B"/>
    <w:rsid w:val="00E92EAA"/>
    <w:rsid w:val="00E93114"/>
    <w:rsid w:val="00E93161"/>
    <w:rsid w:val="00E93236"/>
    <w:rsid w:val="00E939DB"/>
    <w:rsid w:val="00E93C7C"/>
    <w:rsid w:val="00E93E9E"/>
    <w:rsid w:val="00E9589A"/>
    <w:rsid w:val="00E95D48"/>
    <w:rsid w:val="00E964B0"/>
    <w:rsid w:val="00E97F1F"/>
    <w:rsid w:val="00EA0850"/>
    <w:rsid w:val="00EA08FE"/>
    <w:rsid w:val="00EA10AF"/>
    <w:rsid w:val="00EA1CEE"/>
    <w:rsid w:val="00EA20EF"/>
    <w:rsid w:val="00EA2B61"/>
    <w:rsid w:val="00EA59BE"/>
    <w:rsid w:val="00EA5C66"/>
    <w:rsid w:val="00EA6165"/>
    <w:rsid w:val="00EA668D"/>
    <w:rsid w:val="00EA6AFC"/>
    <w:rsid w:val="00EA6BD6"/>
    <w:rsid w:val="00EA7B62"/>
    <w:rsid w:val="00EB093C"/>
    <w:rsid w:val="00EB0C83"/>
    <w:rsid w:val="00EB0F1C"/>
    <w:rsid w:val="00EB1ACB"/>
    <w:rsid w:val="00EB1FF1"/>
    <w:rsid w:val="00EB232B"/>
    <w:rsid w:val="00EB2D44"/>
    <w:rsid w:val="00EB2E08"/>
    <w:rsid w:val="00EB3A96"/>
    <w:rsid w:val="00EB3B01"/>
    <w:rsid w:val="00EB3D4D"/>
    <w:rsid w:val="00EB4531"/>
    <w:rsid w:val="00EB4DB4"/>
    <w:rsid w:val="00EB57EC"/>
    <w:rsid w:val="00EB5AEB"/>
    <w:rsid w:val="00EB5F2A"/>
    <w:rsid w:val="00EB611B"/>
    <w:rsid w:val="00EB6DCA"/>
    <w:rsid w:val="00EC1E21"/>
    <w:rsid w:val="00EC2398"/>
    <w:rsid w:val="00EC3C56"/>
    <w:rsid w:val="00EC3EF9"/>
    <w:rsid w:val="00EC4475"/>
    <w:rsid w:val="00EC4F6B"/>
    <w:rsid w:val="00EC51A5"/>
    <w:rsid w:val="00EC5640"/>
    <w:rsid w:val="00EC60C3"/>
    <w:rsid w:val="00EC62D6"/>
    <w:rsid w:val="00EC631A"/>
    <w:rsid w:val="00EC6519"/>
    <w:rsid w:val="00EC65F7"/>
    <w:rsid w:val="00ECF6AA"/>
    <w:rsid w:val="00ED0096"/>
    <w:rsid w:val="00ED04D4"/>
    <w:rsid w:val="00ED0692"/>
    <w:rsid w:val="00ED0ACB"/>
    <w:rsid w:val="00ED0C85"/>
    <w:rsid w:val="00ED11E9"/>
    <w:rsid w:val="00ED1453"/>
    <w:rsid w:val="00ED18BE"/>
    <w:rsid w:val="00ED253E"/>
    <w:rsid w:val="00ED4510"/>
    <w:rsid w:val="00ED4562"/>
    <w:rsid w:val="00ED5183"/>
    <w:rsid w:val="00ED548B"/>
    <w:rsid w:val="00ED574C"/>
    <w:rsid w:val="00ED59A9"/>
    <w:rsid w:val="00ED6AD8"/>
    <w:rsid w:val="00ED72C3"/>
    <w:rsid w:val="00EE1A98"/>
    <w:rsid w:val="00EE2846"/>
    <w:rsid w:val="00EE29DD"/>
    <w:rsid w:val="00EE3013"/>
    <w:rsid w:val="00EE30C5"/>
    <w:rsid w:val="00EE3296"/>
    <w:rsid w:val="00EE33D4"/>
    <w:rsid w:val="00EE34C6"/>
    <w:rsid w:val="00EE358B"/>
    <w:rsid w:val="00EE3AAA"/>
    <w:rsid w:val="00EE5239"/>
    <w:rsid w:val="00EE5951"/>
    <w:rsid w:val="00EE5F34"/>
    <w:rsid w:val="00EE6716"/>
    <w:rsid w:val="00EE6984"/>
    <w:rsid w:val="00EE6D1F"/>
    <w:rsid w:val="00EE6E96"/>
    <w:rsid w:val="00EE763F"/>
    <w:rsid w:val="00EE7A7D"/>
    <w:rsid w:val="00EE7B77"/>
    <w:rsid w:val="00EE7CA6"/>
    <w:rsid w:val="00EF08AF"/>
    <w:rsid w:val="00EF0EBE"/>
    <w:rsid w:val="00EF1668"/>
    <w:rsid w:val="00EF17C3"/>
    <w:rsid w:val="00EF1DFC"/>
    <w:rsid w:val="00EF1FEA"/>
    <w:rsid w:val="00EF23ED"/>
    <w:rsid w:val="00EF2767"/>
    <w:rsid w:val="00EF29A6"/>
    <w:rsid w:val="00EF2B7C"/>
    <w:rsid w:val="00EF3F43"/>
    <w:rsid w:val="00EF4B5D"/>
    <w:rsid w:val="00EF4E04"/>
    <w:rsid w:val="00EF505A"/>
    <w:rsid w:val="00EF5740"/>
    <w:rsid w:val="00EF5D52"/>
    <w:rsid w:val="00EF6310"/>
    <w:rsid w:val="00EF641D"/>
    <w:rsid w:val="00EF6B69"/>
    <w:rsid w:val="00EF711B"/>
    <w:rsid w:val="00F0036F"/>
    <w:rsid w:val="00F0119D"/>
    <w:rsid w:val="00F012D0"/>
    <w:rsid w:val="00F02119"/>
    <w:rsid w:val="00F02644"/>
    <w:rsid w:val="00F02C4D"/>
    <w:rsid w:val="00F031AA"/>
    <w:rsid w:val="00F0388D"/>
    <w:rsid w:val="00F03A7E"/>
    <w:rsid w:val="00F0411D"/>
    <w:rsid w:val="00F04DD7"/>
    <w:rsid w:val="00F04FBB"/>
    <w:rsid w:val="00F05388"/>
    <w:rsid w:val="00F054E2"/>
    <w:rsid w:val="00F0569E"/>
    <w:rsid w:val="00F0636E"/>
    <w:rsid w:val="00F0707C"/>
    <w:rsid w:val="00F07A91"/>
    <w:rsid w:val="00F07B1F"/>
    <w:rsid w:val="00F07CB8"/>
    <w:rsid w:val="00F07EB3"/>
    <w:rsid w:val="00F07F64"/>
    <w:rsid w:val="00F1075B"/>
    <w:rsid w:val="00F11230"/>
    <w:rsid w:val="00F11A29"/>
    <w:rsid w:val="00F11CAC"/>
    <w:rsid w:val="00F1343A"/>
    <w:rsid w:val="00F13E00"/>
    <w:rsid w:val="00F14494"/>
    <w:rsid w:val="00F1485F"/>
    <w:rsid w:val="00F1488A"/>
    <w:rsid w:val="00F14D03"/>
    <w:rsid w:val="00F15E6A"/>
    <w:rsid w:val="00F161CD"/>
    <w:rsid w:val="00F1620A"/>
    <w:rsid w:val="00F17656"/>
    <w:rsid w:val="00F17CDB"/>
    <w:rsid w:val="00F17F5D"/>
    <w:rsid w:val="00F20244"/>
    <w:rsid w:val="00F2072E"/>
    <w:rsid w:val="00F207A5"/>
    <w:rsid w:val="00F213F0"/>
    <w:rsid w:val="00F21519"/>
    <w:rsid w:val="00F217B7"/>
    <w:rsid w:val="00F220A9"/>
    <w:rsid w:val="00F22320"/>
    <w:rsid w:val="00F22A31"/>
    <w:rsid w:val="00F230A8"/>
    <w:rsid w:val="00F232A1"/>
    <w:rsid w:val="00F238B9"/>
    <w:rsid w:val="00F23B7D"/>
    <w:rsid w:val="00F240B3"/>
    <w:rsid w:val="00F2421A"/>
    <w:rsid w:val="00F24689"/>
    <w:rsid w:val="00F24D1C"/>
    <w:rsid w:val="00F24EB4"/>
    <w:rsid w:val="00F2502E"/>
    <w:rsid w:val="00F255FD"/>
    <w:rsid w:val="00F27821"/>
    <w:rsid w:val="00F27F8B"/>
    <w:rsid w:val="00F303C1"/>
    <w:rsid w:val="00F30713"/>
    <w:rsid w:val="00F30755"/>
    <w:rsid w:val="00F30A78"/>
    <w:rsid w:val="00F30F6D"/>
    <w:rsid w:val="00F315D0"/>
    <w:rsid w:val="00F316D4"/>
    <w:rsid w:val="00F318E1"/>
    <w:rsid w:val="00F31B30"/>
    <w:rsid w:val="00F31FC7"/>
    <w:rsid w:val="00F3201A"/>
    <w:rsid w:val="00F32B71"/>
    <w:rsid w:val="00F3333A"/>
    <w:rsid w:val="00F3369B"/>
    <w:rsid w:val="00F34377"/>
    <w:rsid w:val="00F34523"/>
    <w:rsid w:val="00F3472D"/>
    <w:rsid w:val="00F34E56"/>
    <w:rsid w:val="00F3505A"/>
    <w:rsid w:val="00F350FC"/>
    <w:rsid w:val="00F368C5"/>
    <w:rsid w:val="00F370AF"/>
    <w:rsid w:val="00F370E9"/>
    <w:rsid w:val="00F371D2"/>
    <w:rsid w:val="00F42498"/>
    <w:rsid w:val="00F438D0"/>
    <w:rsid w:val="00F4504C"/>
    <w:rsid w:val="00F455E9"/>
    <w:rsid w:val="00F45B0C"/>
    <w:rsid w:val="00F45BB5"/>
    <w:rsid w:val="00F46F18"/>
    <w:rsid w:val="00F47813"/>
    <w:rsid w:val="00F47B88"/>
    <w:rsid w:val="00F47E7A"/>
    <w:rsid w:val="00F47F51"/>
    <w:rsid w:val="00F508DE"/>
    <w:rsid w:val="00F50AD7"/>
    <w:rsid w:val="00F52530"/>
    <w:rsid w:val="00F5276D"/>
    <w:rsid w:val="00F52E0B"/>
    <w:rsid w:val="00F53268"/>
    <w:rsid w:val="00F53B1B"/>
    <w:rsid w:val="00F54602"/>
    <w:rsid w:val="00F5480E"/>
    <w:rsid w:val="00F5486A"/>
    <w:rsid w:val="00F54B1F"/>
    <w:rsid w:val="00F54E1F"/>
    <w:rsid w:val="00F5555A"/>
    <w:rsid w:val="00F56100"/>
    <w:rsid w:val="00F565B9"/>
    <w:rsid w:val="00F60017"/>
    <w:rsid w:val="00F600F1"/>
    <w:rsid w:val="00F602F0"/>
    <w:rsid w:val="00F60835"/>
    <w:rsid w:val="00F60857"/>
    <w:rsid w:val="00F610C4"/>
    <w:rsid w:val="00F61714"/>
    <w:rsid w:val="00F61A12"/>
    <w:rsid w:val="00F6226E"/>
    <w:rsid w:val="00F62583"/>
    <w:rsid w:val="00F6260D"/>
    <w:rsid w:val="00F6262C"/>
    <w:rsid w:val="00F62E29"/>
    <w:rsid w:val="00F632B5"/>
    <w:rsid w:val="00F63A08"/>
    <w:rsid w:val="00F63AB6"/>
    <w:rsid w:val="00F63E00"/>
    <w:rsid w:val="00F6451E"/>
    <w:rsid w:val="00F656B8"/>
    <w:rsid w:val="00F66263"/>
    <w:rsid w:val="00F66D4C"/>
    <w:rsid w:val="00F66D59"/>
    <w:rsid w:val="00F67E3F"/>
    <w:rsid w:val="00F683A4"/>
    <w:rsid w:val="00F70E12"/>
    <w:rsid w:val="00F71278"/>
    <w:rsid w:val="00F7175F"/>
    <w:rsid w:val="00F717EA"/>
    <w:rsid w:val="00F73298"/>
    <w:rsid w:val="00F7358C"/>
    <w:rsid w:val="00F73CDA"/>
    <w:rsid w:val="00F7400D"/>
    <w:rsid w:val="00F7429B"/>
    <w:rsid w:val="00F745C9"/>
    <w:rsid w:val="00F7460F"/>
    <w:rsid w:val="00F752EB"/>
    <w:rsid w:val="00F75984"/>
    <w:rsid w:val="00F75BE4"/>
    <w:rsid w:val="00F75D50"/>
    <w:rsid w:val="00F75D9D"/>
    <w:rsid w:val="00F75FAF"/>
    <w:rsid w:val="00F76501"/>
    <w:rsid w:val="00F769A4"/>
    <w:rsid w:val="00F76FD2"/>
    <w:rsid w:val="00F774B6"/>
    <w:rsid w:val="00F775DC"/>
    <w:rsid w:val="00F777D5"/>
    <w:rsid w:val="00F77885"/>
    <w:rsid w:val="00F77CEF"/>
    <w:rsid w:val="00F807B1"/>
    <w:rsid w:val="00F81554"/>
    <w:rsid w:val="00F81598"/>
    <w:rsid w:val="00F81B18"/>
    <w:rsid w:val="00F8221E"/>
    <w:rsid w:val="00F82383"/>
    <w:rsid w:val="00F82AF1"/>
    <w:rsid w:val="00F842C6"/>
    <w:rsid w:val="00F84DD4"/>
    <w:rsid w:val="00F85635"/>
    <w:rsid w:val="00F8590C"/>
    <w:rsid w:val="00F86065"/>
    <w:rsid w:val="00F8656C"/>
    <w:rsid w:val="00F867DF"/>
    <w:rsid w:val="00F86906"/>
    <w:rsid w:val="00F86A1E"/>
    <w:rsid w:val="00F86A5C"/>
    <w:rsid w:val="00F86B35"/>
    <w:rsid w:val="00F87327"/>
    <w:rsid w:val="00F941D4"/>
    <w:rsid w:val="00F947DB"/>
    <w:rsid w:val="00F94C64"/>
    <w:rsid w:val="00F94C95"/>
    <w:rsid w:val="00F94F07"/>
    <w:rsid w:val="00F95192"/>
    <w:rsid w:val="00F95503"/>
    <w:rsid w:val="00F9561C"/>
    <w:rsid w:val="00F959BD"/>
    <w:rsid w:val="00F95E13"/>
    <w:rsid w:val="00F9689E"/>
    <w:rsid w:val="00F96ED1"/>
    <w:rsid w:val="00FA03E3"/>
    <w:rsid w:val="00FA091C"/>
    <w:rsid w:val="00FA0C7F"/>
    <w:rsid w:val="00FA23C4"/>
    <w:rsid w:val="00FA2A77"/>
    <w:rsid w:val="00FA34EC"/>
    <w:rsid w:val="00FA3BED"/>
    <w:rsid w:val="00FA47BD"/>
    <w:rsid w:val="00FA49F0"/>
    <w:rsid w:val="00FA524A"/>
    <w:rsid w:val="00FA54BE"/>
    <w:rsid w:val="00FA582C"/>
    <w:rsid w:val="00FA5BCA"/>
    <w:rsid w:val="00FA5F0F"/>
    <w:rsid w:val="00FA6106"/>
    <w:rsid w:val="00FA6268"/>
    <w:rsid w:val="00FA6715"/>
    <w:rsid w:val="00FA6F22"/>
    <w:rsid w:val="00FA74B3"/>
    <w:rsid w:val="00FA7CC6"/>
    <w:rsid w:val="00FB00A5"/>
    <w:rsid w:val="00FB068C"/>
    <w:rsid w:val="00FB1A35"/>
    <w:rsid w:val="00FB2021"/>
    <w:rsid w:val="00FB2133"/>
    <w:rsid w:val="00FB2225"/>
    <w:rsid w:val="00FB2A15"/>
    <w:rsid w:val="00FB3695"/>
    <w:rsid w:val="00FB4190"/>
    <w:rsid w:val="00FB438C"/>
    <w:rsid w:val="00FB4783"/>
    <w:rsid w:val="00FB4ACB"/>
    <w:rsid w:val="00FB4AF7"/>
    <w:rsid w:val="00FB4D98"/>
    <w:rsid w:val="00FB5E6B"/>
    <w:rsid w:val="00FB5F4B"/>
    <w:rsid w:val="00FB6EB1"/>
    <w:rsid w:val="00FB7116"/>
    <w:rsid w:val="00FC0381"/>
    <w:rsid w:val="00FC06AE"/>
    <w:rsid w:val="00FC0EA1"/>
    <w:rsid w:val="00FC1F32"/>
    <w:rsid w:val="00FC2386"/>
    <w:rsid w:val="00FC2DB6"/>
    <w:rsid w:val="00FC358A"/>
    <w:rsid w:val="00FC378A"/>
    <w:rsid w:val="00FC4142"/>
    <w:rsid w:val="00FC5901"/>
    <w:rsid w:val="00FC5DA5"/>
    <w:rsid w:val="00FC5DD8"/>
    <w:rsid w:val="00FC60CF"/>
    <w:rsid w:val="00FC6BF9"/>
    <w:rsid w:val="00FC6D31"/>
    <w:rsid w:val="00FC7B40"/>
    <w:rsid w:val="00FC7BF3"/>
    <w:rsid w:val="00FC7C2D"/>
    <w:rsid w:val="00FC7C92"/>
    <w:rsid w:val="00FD04EA"/>
    <w:rsid w:val="00FD0724"/>
    <w:rsid w:val="00FD0DC5"/>
    <w:rsid w:val="00FD272E"/>
    <w:rsid w:val="00FD3030"/>
    <w:rsid w:val="00FD3676"/>
    <w:rsid w:val="00FD3A9A"/>
    <w:rsid w:val="00FD412A"/>
    <w:rsid w:val="00FD436B"/>
    <w:rsid w:val="00FD46E4"/>
    <w:rsid w:val="00FD506F"/>
    <w:rsid w:val="00FD520E"/>
    <w:rsid w:val="00FD5510"/>
    <w:rsid w:val="00FD6370"/>
    <w:rsid w:val="00FD63A0"/>
    <w:rsid w:val="00FD67EB"/>
    <w:rsid w:val="00FD68BE"/>
    <w:rsid w:val="00FD6FF7"/>
    <w:rsid w:val="00FD74C1"/>
    <w:rsid w:val="00FD7530"/>
    <w:rsid w:val="00FE01BA"/>
    <w:rsid w:val="00FE026F"/>
    <w:rsid w:val="00FE0B15"/>
    <w:rsid w:val="00FE0F0D"/>
    <w:rsid w:val="00FE11D2"/>
    <w:rsid w:val="00FE13AD"/>
    <w:rsid w:val="00FE184C"/>
    <w:rsid w:val="00FE1B89"/>
    <w:rsid w:val="00FE1CB7"/>
    <w:rsid w:val="00FE1D2A"/>
    <w:rsid w:val="00FE25C3"/>
    <w:rsid w:val="00FE2650"/>
    <w:rsid w:val="00FE3183"/>
    <w:rsid w:val="00FE37FF"/>
    <w:rsid w:val="00FE40B9"/>
    <w:rsid w:val="00FE51B4"/>
    <w:rsid w:val="00FE573E"/>
    <w:rsid w:val="00FE59CC"/>
    <w:rsid w:val="00FE6A7F"/>
    <w:rsid w:val="00FE7354"/>
    <w:rsid w:val="00FE75E9"/>
    <w:rsid w:val="00FE7ABB"/>
    <w:rsid w:val="00FE7F33"/>
    <w:rsid w:val="00FF015E"/>
    <w:rsid w:val="00FF0278"/>
    <w:rsid w:val="00FF0871"/>
    <w:rsid w:val="00FF0C7E"/>
    <w:rsid w:val="00FF0CFB"/>
    <w:rsid w:val="00FF23FD"/>
    <w:rsid w:val="00FF2A62"/>
    <w:rsid w:val="00FF3660"/>
    <w:rsid w:val="00FF4383"/>
    <w:rsid w:val="00FF4551"/>
    <w:rsid w:val="00FF513E"/>
    <w:rsid w:val="00FF5339"/>
    <w:rsid w:val="00FF5BA9"/>
    <w:rsid w:val="00FF6D97"/>
    <w:rsid w:val="00FF7216"/>
    <w:rsid w:val="018A1B3D"/>
    <w:rsid w:val="01A2C58D"/>
    <w:rsid w:val="01A5741B"/>
    <w:rsid w:val="01D18DE6"/>
    <w:rsid w:val="020FCE03"/>
    <w:rsid w:val="02117E5D"/>
    <w:rsid w:val="022079BE"/>
    <w:rsid w:val="0262132E"/>
    <w:rsid w:val="0266868A"/>
    <w:rsid w:val="028B2EFB"/>
    <w:rsid w:val="02BA5A42"/>
    <w:rsid w:val="02E79CB5"/>
    <w:rsid w:val="02F195D6"/>
    <w:rsid w:val="032A9312"/>
    <w:rsid w:val="032C4795"/>
    <w:rsid w:val="0331A5FC"/>
    <w:rsid w:val="033D828E"/>
    <w:rsid w:val="03506943"/>
    <w:rsid w:val="0362CD5B"/>
    <w:rsid w:val="0384FE23"/>
    <w:rsid w:val="039A3517"/>
    <w:rsid w:val="03DE4344"/>
    <w:rsid w:val="03ED53A1"/>
    <w:rsid w:val="03F762E2"/>
    <w:rsid w:val="0400C1C0"/>
    <w:rsid w:val="040AD9CD"/>
    <w:rsid w:val="044E856F"/>
    <w:rsid w:val="044F6EA7"/>
    <w:rsid w:val="0494261A"/>
    <w:rsid w:val="04B4CFF7"/>
    <w:rsid w:val="04B69451"/>
    <w:rsid w:val="04DA83CE"/>
    <w:rsid w:val="0520CE7F"/>
    <w:rsid w:val="0537F70C"/>
    <w:rsid w:val="053F1043"/>
    <w:rsid w:val="054B7328"/>
    <w:rsid w:val="0553857D"/>
    <w:rsid w:val="056EAC62"/>
    <w:rsid w:val="0578D741"/>
    <w:rsid w:val="057CA692"/>
    <w:rsid w:val="058E8D62"/>
    <w:rsid w:val="0594B45D"/>
    <w:rsid w:val="059E2F93"/>
    <w:rsid w:val="05A39705"/>
    <w:rsid w:val="05A8EBAB"/>
    <w:rsid w:val="05BEDCA7"/>
    <w:rsid w:val="05E99903"/>
    <w:rsid w:val="05F29890"/>
    <w:rsid w:val="05FDD618"/>
    <w:rsid w:val="060FE5D4"/>
    <w:rsid w:val="0614A7BA"/>
    <w:rsid w:val="0641083A"/>
    <w:rsid w:val="06514DC6"/>
    <w:rsid w:val="06519E98"/>
    <w:rsid w:val="065C2B99"/>
    <w:rsid w:val="06678211"/>
    <w:rsid w:val="0678290A"/>
    <w:rsid w:val="06A02101"/>
    <w:rsid w:val="06C5599A"/>
    <w:rsid w:val="06DDC9F5"/>
    <w:rsid w:val="06FAC494"/>
    <w:rsid w:val="0702D291"/>
    <w:rsid w:val="071272B9"/>
    <w:rsid w:val="072629B6"/>
    <w:rsid w:val="074513B1"/>
    <w:rsid w:val="07600070"/>
    <w:rsid w:val="077FCDB9"/>
    <w:rsid w:val="07A96FBF"/>
    <w:rsid w:val="07AAC5FC"/>
    <w:rsid w:val="07EBA47F"/>
    <w:rsid w:val="0813CE49"/>
    <w:rsid w:val="083A31A5"/>
    <w:rsid w:val="084483ED"/>
    <w:rsid w:val="0853BA4A"/>
    <w:rsid w:val="08674BAC"/>
    <w:rsid w:val="08A882F2"/>
    <w:rsid w:val="08C12C32"/>
    <w:rsid w:val="08C3E225"/>
    <w:rsid w:val="08C7D928"/>
    <w:rsid w:val="08D74523"/>
    <w:rsid w:val="08EA70CC"/>
    <w:rsid w:val="091AA31A"/>
    <w:rsid w:val="0925C7B9"/>
    <w:rsid w:val="092C7F25"/>
    <w:rsid w:val="092D253A"/>
    <w:rsid w:val="09531DC0"/>
    <w:rsid w:val="095E28F6"/>
    <w:rsid w:val="0964DBE6"/>
    <w:rsid w:val="096F720D"/>
    <w:rsid w:val="09700225"/>
    <w:rsid w:val="097005AB"/>
    <w:rsid w:val="09791428"/>
    <w:rsid w:val="0983BA7F"/>
    <w:rsid w:val="0997632B"/>
    <w:rsid w:val="09980742"/>
    <w:rsid w:val="09B25970"/>
    <w:rsid w:val="09B78083"/>
    <w:rsid w:val="09BC4AE1"/>
    <w:rsid w:val="09C0430A"/>
    <w:rsid w:val="09CE8E8F"/>
    <w:rsid w:val="0A08F443"/>
    <w:rsid w:val="0A140505"/>
    <w:rsid w:val="0A1B4198"/>
    <w:rsid w:val="0A3C3BFA"/>
    <w:rsid w:val="0A3D37F7"/>
    <w:rsid w:val="0A55FFB7"/>
    <w:rsid w:val="0A7DF35F"/>
    <w:rsid w:val="0A8C5BBE"/>
    <w:rsid w:val="0A98D897"/>
    <w:rsid w:val="0AAC52A2"/>
    <w:rsid w:val="0AB0A0B6"/>
    <w:rsid w:val="0AB6C7AE"/>
    <w:rsid w:val="0AD2BB54"/>
    <w:rsid w:val="0AE99102"/>
    <w:rsid w:val="0AEF75C4"/>
    <w:rsid w:val="0B12430C"/>
    <w:rsid w:val="0B164AE5"/>
    <w:rsid w:val="0B42C478"/>
    <w:rsid w:val="0B4CBFC6"/>
    <w:rsid w:val="0B541CF5"/>
    <w:rsid w:val="0B6876B7"/>
    <w:rsid w:val="0B83B830"/>
    <w:rsid w:val="0B9F77CA"/>
    <w:rsid w:val="0BACA8E7"/>
    <w:rsid w:val="0BEFB063"/>
    <w:rsid w:val="0BF9BE33"/>
    <w:rsid w:val="0C1E75B0"/>
    <w:rsid w:val="0CC781F7"/>
    <w:rsid w:val="0CC89F31"/>
    <w:rsid w:val="0CD6DB0C"/>
    <w:rsid w:val="0CFFEEFE"/>
    <w:rsid w:val="0D15545A"/>
    <w:rsid w:val="0D38460E"/>
    <w:rsid w:val="0D3EC5F6"/>
    <w:rsid w:val="0D409164"/>
    <w:rsid w:val="0D4B3AB1"/>
    <w:rsid w:val="0D516E35"/>
    <w:rsid w:val="0D5C182F"/>
    <w:rsid w:val="0D670439"/>
    <w:rsid w:val="0D967242"/>
    <w:rsid w:val="0DC3C01E"/>
    <w:rsid w:val="0DC7CE2E"/>
    <w:rsid w:val="0DE935BF"/>
    <w:rsid w:val="0DEFF330"/>
    <w:rsid w:val="0DFACE16"/>
    <w:rsid w:val="0E0B28B5"/>
    <w:rsid w:val="0E0C341C"/>
    <w:rsid w:val="0E40B0E9"/>
    <w:rsid w:val="0E464F16"/>
    <w:rsid w:val="0E6406DA"/>
    <w:rsid w:val="0E7A0098"/>
    <w:rsid w:val="0E7B7561"/>
    <w:rsid w:val="0E98C0EC"/>
    <w:rsid w:val="0E9AE87D"/>
    <w:rsid w:val="0E9C853D"/>
    <w:rsid w:val="0ECC5BC8"/>
    <w:rsid w:val="0F1A87ED"/>
    <w:rsid w:val="0F2CBA81"/>
    <w:rsid w:val="0F3008D9"/>
    <w:rsid w:val="0F48FD66"/>
    <w:rsid w:val="0F5A8B51"/>
    <w:rsid w:val="0F601E13"/>
    <w:rsid w:val="0F6CC501"/>
    <w:rsid w:val="0F6E99B2"/>
    <w:rsid w:val="0FC6D1A8"/>
    <w:rsid w:val="0FF35653"/>
    <w:rsid w:val="1039D97E"/>
    <w:rsid w:val="103A773F"/>
    <w:rsid w:val="103E18DD"/>
    <w:rsid w:val="104029A5"/>
    <w:rsid w:val="105B99A3"/>
    <w:rsid w:val="1079A0CB"/>
    <w:rsid w:val="10957935"/>
    <w:rsid w:val="1096CB0A"/>
    <w:rsid w:val="109E5D4A"/>
    <w:rsid w:val="10B812F9"/>
    <w:rsid w:val="10C3A49C"/>
    <w:rsid w:val="10D21930"/>
    <w:rsid w:val="110F5170"/>
    <w:rsid w:val="11219C5D"/>
    <w:rsid w:val="113CF153"/>
    <w:rsid w:val="1171F1E1"/>
    <w:rsid w:val="117B028D"/>
    <w:rsid w:val="11D8DA10"/>
    <w:rsid w:val="11E01CAF"/>
    <w:rsid w:val="11F58091"/>
    <w:rsid w:val="1229C0E8"/>
    <w:rsid w:val="12427CF5"/>
    <w:rsid w:val="1249D501"/>
    <w:rsid w:val="125A7A23"/>
    <w:rsid w:val="127587D8"/>
    <w:rsid w:val="128DDE8A"/>
    <w:rsid w:val="1298E848"/>
    <w:rsid w:val="129FDF63"/>
    <w:rsid w:val="12DA3913"/>
    <w:rsid w:val="12EF5F2B"/>
    <w:rsid w:val="1309D201"/>
    <w:rsid w:val="131D129A"/>
    <w:rsid w:val="1348ED8A"/>
    <w:rsid w:val="1368B015"/>
    <w:rsid w:val="1384DDF7"/>
    <w:rsid w:val="1388F38C"/>
    <w:rsid w:val="13A667AF"/>
    <w:rsid w:val="13A67319"/>
    <w:rsid w:val="13AD4516"/>
    <w:rsid w:val="13ADFECF"/>
    <w:rsid w:val="13AEDB30"/>
    <w:rsid w:val="13B3B145"/>
    <w:rsid w:val="13B702FA"/>
    <w:rsid w:val="13D37429"/>
    <w:rsid w:val="141BE5FA"/>
    <w:rsid w:val="142C184F"/>
    <w:rsid w:val="14494F24"/>
    <w:rsid w:val="147CC81D"/>
    <w:rsid w:val="14925F0D"/>
    <w:rsid w:val="14BEF0D4"/>
    <w:rsid w:val="14CAE436"/>
    <w:rsid w:val="1529BE60"/>
    <w:rsid w:val="152E83D5"/>
    <w:rsid w:val="15389022"/>
    <w:rsid w:val="15429633"/>
    <w:rsid w:val="15817428"/>
    <w:rsid w:val="1592D2CB"/>
    <w:rsid w:val="15999B33"/>
    <w:rsid w:val="15A60755"/>
    <w:rsid w:val="15C14513"/>
    <w:rsid w:val="15D7BFFA"/>
    <w:rsid w:val="15ED1B25"/>
    <w:rsid w:val="15FEDA94"/>
    <w:rsid w:val="160A2CE1"/>
    <w:rsid w:val="160CE48E"/>
    <w:rsid w:val="16126FD6"/>
    <w:rsid w:val="161FA061"/>
    <w:rsid w:val="16273411"/>
    <w:rsid w:val="16291684"/>
    <w:rsid w:val="1645266B"/>
    <w:rsid w:val="164986D3"/>
    <w:rsid w:val="16A4D020"/>
    <w:rsid w:val="16A98A1A"/>
    <w:rsid w:val="16AD2F18"/>
    <w:rsid w:val="16B361E5"/>
    <w:rsid w:val="16D1E7FF"/>
    <w:rsid w:val="16DA4369"/>
    <w:rsid w:val="16DACEEA"/>
    <w:rsid w:val="16EE3DDE"/>
    <w:rsid w:val="1704D106"/>
    <w:rsid w:val="1716AAE8"/>
    <w:rsid w:val="171A9B09"/>
    <w:rsid w:val="1725E4A3"/>
    <w:rsid w:val="172F5268"/>
    <w:rsid w:val="173B2F97"/>
    <w:rsid w:val="173D8CC0"/>
    <w:rsid w:val="174F4A62"/>
    <w:rsid w:val="17694ECB"/>
    <w:rsid w:val="1773A192"/>
    <w:rsid w:val="17827EA6"/>
    <w:rsid w:val="178D04D9"/>
    <w:rsid w:val="1792F672"/>
    <w:rsid w:val="17D2EE1A"/>
    <w:rsid w:val="17F50CB0"/>
    <w:rsid w:val="1807DBEB"/>
    <w:rsid w:val="18182CA7"/>
    <w:rsid w:val="18264197"/>
    <w:rsid w:val="1834ECF3"/>
    <w:rsid w:val="18415BF0"/>
    <w:rsid w:val="184418AD"/>
    <w:rsid w:val="18692FBB"/>
    <w:rsid w:val="186A90F9"/>
    <w:rsid w:val="186F0A32"/>
    <w:rsid w:val="18DAB5CF"/>
    <w:rsid w:val="1909B0C4"/>
    <w:rsid w:val="19291F70"/>
    <w:rsid w:val="1933E032"/>
    <w:rsid w:val="19536542"/>
    <w:rsid w:val="1958D01D"/>
    <w:rsid w:val="195BBB50"/>
    <w:rsid w:val="195E671B"/>
    <w:rsid w:val="196D070C"/>
    <w:rsid w:val="1975A12F"/>
    <w:rsid w:val="197CC91E"/>
    <w:rsid w:val="19A61A2B"/>
    <w:rsid w:val="19A7B3F0"/>
    <w:rsid w:val="19BE3B26"/>
    <w:rsid w:val="19BEB2AC"/>
    <w:rsid w:val="19C05A13"/>
    <w:rsid w:val="19F878BE"/>
    <w:rsid w:val="19FE95F1"/>
    <w:rsid w:val="1A08BAA8"/>
    <w:rsid w:val="1A117B76"/>
    <w:rsid w:val="1A85A7F2"/>
    <w:rsid w:val="1ABC61DA"/>
    <w:rsid w:val="1B02C830"/>
    <w:rsid w:val="1B0D6DFF"/>
    <w:rsid w:val="1B11C6A4"/>
    <w:rsid w:val="1B33838F"/>
    <w:rsid w:val="1B397792"/>
    <w:rsid w:val="1B520BB6"/>
    <w:rsid w:val="1B5882E3"/>
    <w:rsid w:val="1B70CDDF"/>
    <w:rsid w:val="1B743F74"/>
    <w:rsid w:val="1B8A998F"/>
    <w:rsid w:val="1B978A2D"/>
    <w:rsid w:val="1B9CE926"/>
    <w:rsid w:val="1BA7E72A"/>
    <w:rsid w:val="1BC5473B"/>
    <w:rsid w:val="1BCA1575"/>
    <w:rsid w:val="1BFDB6B4"/>
    <w:rsid w:val="1BFE8B86"/>
    <w:rsid w:val="1C032E6A"/>
    <w:rsid w:val="1C047A15"/>
    <w:rsid w:val="1C0540FA"/>
    <w:rsid w:val="1C0EDF06"/>
    <w:rsid w:val="1C182171"/>
    <w:rsid w:val="1C323062"/>
    <w:rsid w:val="1C6B3FE5"/>
    <w:rsid w:val="1C6C70FE"/>
    <w:rsid w:val="1C7BB0A3"/>
    <w:rsid w:val="1CCAD4DA"/>
    <w:rsid w:val="1CFB5F98"/>
    <w:rsid w:val="1D0F897F"/>
    <w:rsid w:val="1D16A667"/>
    <w:rsid w:val="1D19E92C"/>
    <w:rsid w:val="1D273247"/>
    <w:rsid w:val="1D3DDC90"/>
    <w:rsid w:val="1D408BB1"/>
    <w:rsid w:val="1D42EB62"/>
    <w:rsid w:val="1D52225E"/>
    <w:rsid w:val="1D597618"/>
    <w:rsid w:val="1D69AF2A"/>
    <w:rsid w:val="1D7484E8"/>
    <w:rsid w:val="1D75B049"/>
    <w:rsid w:val="1D828FFF"/>
    <w:rsid w:val="1D99C36B"/>
    <w:rsid w:val="1D9BD1B0"/>
    <w:rsid w:val="1D9EFBE5"/>
    <w:rsid w:val="1DCA4385"/>
    <w:rsid w:val="1DD3783C"/>
    <w:rsid w:val="1E0E1BEA"/>
    <w:rsid w:val="1E12B469"/>
    <w:rsid w:val="1E1E8285"/>
    <w:rsid w:val="1E2D30B1"/>
    <w:rsid w:val="1E2D41F2"/>
    <w:rsid w:val="1E30D02B"/>
    <w:rsid w:val="1E603754"/>
    <w:rsid w:val="1E71AC2D"/>
    <w:rsid w:val="1E7B66F6"/>
    <w:rsid w:val="1E804832"/>
    <w:rsid w:val="1ED9187D"/>
    <w:rsid w:val="1EF8526C"/>
    <w:rsid w:val="1F2CD9AD"/>
    <w:rsid w:val="1F5ECE39"/>
    <w:rsid w:val="1F62AC68"/>
    <w:rsid w:val="1F67298B"/>
    <w:rsid w:val="1F7A85C7"/>
    <w:rsid w:val="1FCDFE9F"/>
    <w:rsid w:val="2014143F"/>
    <w:rsid w:val="201C6CEF"/>
    <w:rsid w:val="2023E52B"/>
    <w:rsid w:val="204462CB"/>
    <w:rsid w:val="206A96D8"/>
    <w:rsid w:val="2082B042"/>
    <w:rsid w:val="2093263C"/>
    <w:rsid w:val="20F93CB4"/>
    <w:rsid w:val="21046B52"/>
    <w:rsid w:val="21052B8B"/>
    <w:rsid w:val="212D8BF4"/>
    <w:rsid w:val="2132E8A0"/>
    <w:rsid w:val="21384974"/>
    <w:rsid w:val="2142A2DC"/>
    <w:rsid w:val="21556099"/>
    <w:rsid w:val="215CA309"/>
    <w:rsid w:val="218A4C72"/>
    <w:rsid w:val="218B4221"/>
    <w:rsid w:val="21C5782F"/>
    <w:rsid w:val="21C911D0"/>
    <w:rsid w:val="21F96EE0"/>
    <w:rsid w:val="22088B6B"/>
    <w:rsid w:val="2233D946"/>
    <w:rsid w:val="2268537E"/>
    <w:rsid w:val="227A5A50"/>
    <w:rsid w:val="22A07E32"/>
    <w:rsid w:val="22E8AC05"/>
    <w:rsid w:val="22EE9D07"/>
    <w:rsid w:val="22F18F21"/>
    <w:rsid w:val="2304618F"/>
    <w:rsid w:val="2334EC52"/>
    <w:rsid w:val="234E7B31"/>
    <w:rsid w:val="23910324"/>
    <w:rsid w:val="239FE8C7"/>
    <w:rsid w:val="23A2DC42"/>
    <w:rsid w:val="23EA5DDF"/>
    <w:rsid w:val="23F2D872"/>
    <w:rsid w:val="23F317EB"/>
    <w:rsid w:val="241A34E3"/>
    <w:rsid w:val="242F8BA1"/>
    <w:rsid w:val="243D74DE"/>
    <w:rsid w:val="243F3298"/>
    <w:rsid w:val="2456407F"/>
    <w:rsid w:val="246226AF"/>
    <w:rsid w:val="24771493"/>
    <w:rsid w:val="24795A3A"/>
    <w:rsid w:val="248BFEEA"/>
    <w:rsid w:val="24A0387A"/>
    <w:rsid w:val="24A0C31E"/>
    <w:rsid w:val="24B25A9F"/>
    <w:rsid w:val="2509FF19"/>
    <w:rsid w:val="250BCD21"/>
    <w:rsid w:val="251CB180"/>
    <w:rsid w:val="25236205"/>
    <w:rsid w:val="2528C27D"/>
    <w:rsid w:val="2538790B"/>
    <w:rsid w:val="25445816"/>
    <w:rsid w:val="255686E7"/>
    <w:rsid w:val="2561AC07"/>
    <w:rsid w:val="2565510B"/>
    <w:rsid w:val="2581E12D"/>
    <w:rsid w:val="25B96DCB"/>
    <w:rsid w:val="25BFBFA2"/>
    <w:rsid w:val="25D6A9E1"/>
    <w:rsid w:val="25EAA991"/>
    <w:rsid w:val="260775C5"/>
    <w:rsid w:val="262F96FE"/>
    <w:rsid w:val="26735D95"/>
    <w:rsid w:val="268E06AA"/>
    <w:rsid w:val="268EDC53"/>
    <w:rsid w:val="26989E10"/>
    <w:rsid w:val="269FAD0D"/>
    <w:rsid w:val="26A045F4"/>
    <w:rsid w:val="26B39A11"/>
    <w:rsid w:val="26F0DD88"/>
    <w:rsid w:val="27279B5B"/>
    <w:rsid w:val="2727ABE6"/>
    <w:rsid w:val="2755C4F8"/>
    <w:rsid w:val="276EF83D"/>
    <w:rsid w:val="277AEE34"/>
    <w:rsid w:val="27804374"/>
    <w:rsid w:val="2783821B"/>
    <w:rsid w:val="278C0845"/>
    <w:rsid w:val="2792F23A"/>
    <w:rsid w:val="27B1AE3E"/>
    <w:rsid w:val="27BFAD15"/>
    <w:rsid w:val="27C884B1"/>
    <w:rsid w:val="27CD93EF"/>
    <w:rsid w:val="27D7772C"/>
    <w:rsid w:val="27D82192"/>
    <w:rsid w:val="28006D0C"/>
    <w:rsid w:val="2809FF60"/>
    <w:rsid w:val="2845388C"/>
    <w:rsid w:val="2865620A"/>
    <w:rsid w:val="2874D476"/>
    <w:rsid w:val="28A840C1"/>
    <w:rsid w:val="28C3ECEE"/>
    <w:rsid w:val="28E04AA9"/>
    <w:rsid w:val="28E3EB30"/>
    <w:rsid w:val="28F9B0BF"/>
    <w:rsid w:val="2934A529"/>
    <w:rsid w:val="2937FD80"/>
    <w:rsid w:val="29A43334"/>
    <w:rsid w:val="29A5E45F"/>
    <w:rsid w:val="29E6607F"/>
    <w:rsid w:val="2A42BD60"/>
    <w:rsid w:val="2A5F4A13"/>
    <w:rsid w:val="2A9A3E8C"/>
    <w:rsid w:val="2AA486B9"/>
    <w:rsid w:val="2AAC877C"/>
    <w:rsid w:val="2AB65936"/>
    <w:rsid w:val="2ABBBE7A"/>
    <w:rsid w:val="2AEB6568"/>
    <w:rsid w:val="2AEFC013"/>
    <w:rsid w:val="2AF0F179"/>
    <w:rsid w:val="2B023697"/>
    <w:rsid w:val="2B06125F"/>
    <w:rsid w:val="2B116F1F"/>
    <w:rsid w:val="2B343EC4"/>
    <w:rsid w:val="2B3DA46F"/>
    <w:rsid w:val="2B54B437"/>
    <w:rsid w:val="2B7E995E"/>
    <w:rsid w:val="2B9C9D2B"/>
    <w:rsid w:val="2BBA76C9"/>
    <w:rsid w:val="2BC746AD"/>
    <w:rsid w:val="2BF09190"/>
    <w:rsid w:val="2C0BB1E4"/>
    <w:rsid w:val="2C138D27"/>
    <w:rsid w:val="2C255A5A"/>
    <w:rsid w:val="2C3ABA7C"/>
    <w:rsid w:val="2C6CB665"/>
    <w:rsid w:val="2C6EBFAB"/>
    <w:rsid w:val="2C726811"/>
    <w:rsid w:val="2C76561F"/>
    <w:rsid w:val="2C7EDE55"/>
    <w:rsid w:val="2CC5ED8B"/>
    <w:rsid w:val="2D113C4A"/>
    <w:rsid w:val="2D1DB39C"/>
    <w:rsid w:val="2D36B5D6"/>
    <w:rsid w:val="2D48C683"/>
    <w:rsid w:val="2D680826"/>
    <w:rsid w:val="2D928CE4"/>
    <w:rsid w:val="2D938CA1"/>
    <w:rsid w:val="2DA55FCA"/>
    <w:rsid w:val="2DCA41A2"/>
    <w:rsid w:val="2DD8BB2F"/>
    <w:rsid w:val="2DDE0106"/>
    <w:rsid w:val="2DED99F4"/>
    <w:rsid w:val="2E15ECAF"/>
    <w:rsid w:val="2E4FFCE2"/>
    <w:rsid w:val="2E563D3C"/>
    <w:rsid w:val="2E573766"/>
    <w:rsid w:val="2E5E8395"/>
    <w:rsid w:val="2E996649"/>
    <w:rsid w:val="2EECCC39"/>
    <w:rsid w:val="2F0A4DB5"/>
    <w:rsid w:val="2F1B7AA8"/>
    <w:rsid w:val="2F39DF35"/>
    <w:rsid w:val="2F5937D8"/>
    <w:rsid w:val="2F5AF12E"/>
    <w:rsid w:val="2F81C09A"/>
    <w:rsid w:val="2F82A68E"/>
    <w:rsid w:val="2F88B61F"/>
    <w:rsid w:val="2F90C3F4"/>
    <w:rsid w:val="2F9AB6FB"/>
    <w:rsid w:val="2FC33309"/>
    <w:rsid w:val="2FC56EF0"/>
    <w:rsid w:val="2FCC8420"/>
    <w:rsid w:val="2FDBB534"/>
    <w:rsid w:val="2FEF6A0E"/>
    <w:rsid w:val="2FFB798F"/>
    <w:rsid w:val="30018283"/>
    <w:rsid w:val="3029FDB5"/>
    <w:rsid w:val="302A9774"/>
    <w:rsid w:val="30310813"/>
    <w:rsid w:val="3041505E"/>
    <w:rsid w:val="304D62DE"/>
    <w:rsid w:val="30593D53"/>
    <w:rsid w:val="30661136"/>
    <w:rsid w:val="308921CB"/>
    <w:rsid w:val="3095BF60"/>
    <w:rsid w:val="30B04DE1"/>
    <w:rsid w:val="30B508FB"/>
    <w:rsid w:val="30BEB1A3"/>
    <w:rsid w:val="30C3B233"/>
    <w:rsid w:val="30DA51E0"/>
    <w:rsid w:val="30F5FA7D"/>
    <w:rsid w:val="3141DC1E"/>
    <w:rsid w:val="314B28CA"/>
    <w:rsid w:val="31742447"/>
    <w:rsid w:val="31D4347C"/>
    <w:rsid w:val="31DD636B"/>
    <w:rsid w:val="31F479B5"/>
    <w:rsid w:val="31F6BE95"/>
    <w:rsid w:val="320F8561"/>
    <w:rsid w:val="32AF4562"/>
    <w:rsid w:val="32C9D188"/>
    <w:rsid w:val="32CA8405"/>
    <w:rsid w:val="32DBCE6E"/>
    <w:rsid w:val="32E05AD8"/>
    <w:rsid w:val="32FCAB1F"/>
    <w:rsid w:val="33126556"/>
    <w:rsid w:val="33152180"/>
    <w:rsid w:val="331A93AB"/>
    <w:rsid w:val="331C2D0E"/>
    <w:rsid w:val="3326DE15"/>
    <w:rsid w:val="33309A32"/>
    <w:rsid w:val="33336A32"/>
    <w:rsid w:val="33548B16"/>
    <w:rsid w:val="3358922D"/>
    <w:rsid w:val="336FEF14"/>
    <w:rsid w:val="338C429C"/>
    <w:rsid w:val="338E7E77"/>
    <w:rsid w:val="3390E241"/>
    <w:rsid w:val="339347B2"/>
    <w:rsid w:val="33F80797"/>
    <w:rsid w:val="341A95AC"/>
    <w:rsid w:val="3438FBCA"/>
    <w:rsid w:val="34477E90"/>
    <w:rsid w:val="3458630B"/>
    <w:rsid w:val="3471F54B"/>
    <w:rsid w:val="347D31BD"/>
    <w:rsid w:val="349BC59E"/>
    <w:rsid w:val="34A7AD9B"/>
    <w:rsid w:val="34B210E8"/>
    <w:rsid w:val="34DB0BB7"/>
    <w:rsid w:val="3519547A"/>
    <w:rsid w:val="3549AFDF"/>
    <w:rsid w:val="354BF892"/>
    <w:rsid w:val="354E5763"/>
    <w:rsid w:val="356870D4"/>
    <w:rsid w:val="357A960D"/>
    <w:rsid w:val="357FE835"/>
    <w:rsid w:val="3587C8AB"/>
    <w:rsid w:val="3599C3E0"/>
    <w:rsid w:val="35A3ABEC"/>
    <w:rsid w:val="35CBEF57"/>
    <w:rsid w:val="35CF8E5F"/>
    <w:rsid w:val="35EB5B4E"/>
    <w:rsid w:val="35F5F400"/>
    <w:rsid w:val="35FCB936"/>
    <w:rsid w:val="35FE0608"/>
    <w:rsid w:val="360D052E"/>
    <w:rsid w:val="3610F84B"/>
    <w:rsid w:val="361F58BF"/>
    <w:rsid w:val="362108EC"/>
    <w:rsid w:val="362878D0"/>
    <w:rsid w:val="36374A02"/>
    <w:rsid w:val="36400FBF"/>
    <w:rsid w:val="36447E7E"/>
    <w:rsid w:val="36B58191"/>
    <w:rsid w:val="36E846D8"/>
    <w:rsid w:val="3715E197"/>
    <w:rsid w:val="371CCA4A"/>
    <w:rsid w:val="372D72EB"/>
    <w:rsid w:val="3730C179"/>
    <w:rsid w:val="377B429F"/>
    <w:rsid w:val="379144A4"/>
    <w:rsid w:val="379AA458"/>
    <w:rsid w:val="37F33E35"/>
    <w:rsid w:val="37F59034"/>
    <w:rsid w:val="3807B3D8"/>
    <w:rsid w:val="3813F617"/>
    <w:rsid w:val="383DBC02"/>
    <w:rsid w:val="384F7335"/>
    <w:rsid w:val="385E4F27"/>
    <w:rsid w:val="3873B047"/>
    <w:rsid w:val="3874E666"/>
    <w:rsid w:val="3880C3DC"/>
    <w:rsid w:val="388BB65A"/>
    <w:rsid w:val="389225F0"/>
    <w:rsid w:val="38A64941"/>
    <w:rsid w:val="38AEFED2"/>
    <w:rsid w:val="38BFA0C1"/>
    <w:rsid w:val="38DA782A"/>
    <w:rsid w:val="39201E31"/>
    <w:rsid w:val="395A81D6"/>
    <w:rsid w:val="39C2BAB3"/>
    <w:rsid w:val="39CFEDC7"/>
    <w:rsid w:val="39FE1A3F"/>
    <w:rsid w:val="39FF1CCA"/>
    <w:rsid w:val="3A057BAD"/>
    <w:rsid w:val="3A0C69BA"/>
    <w:rsid w:val="3A2143A1"/>
    <w:rsid w:val="3A2CDDF7"/>
    <w:rsid w:val="3A47953D"/>
    <w:rsid w:val="3A4D36E1"/>
    <w:rsid w:val="3A76A30D"/>
    <w:rsid w:val="3A76D8B0"/>
    <w:rsid w:val="3A7B9386"/>
    <w:rsid w:val="3A9B3B09"/>
    <w:rsid w:val="3AAD01F4"/>
    <w:rsid w:val="3AD57104"/>
    <w:rsid w:val="3ADA6F77"/>
    <w:rsid w:val="3AEBEDD3"/>
    <w:rsid w:val="3AEFA575"/>
    <w:rsid w:val="3B0AB6E4"/>
    <w:rsid w:val="3B0B1A65"/>
    <w:rsid w:val="3B26B04C"/>
    <w:rsid w:val="3B317E4D"/>
    <w:rsid w:val="3B3F98FB"/>
    <w:rsid w:val="3B4BEC0D"/>
    <w:rsid w:val="3B4EBFFD"/>
    <w:rsid w:val="3B681C5D"/>
    <w:rsid w:val="3B8A0042"/>
    <w:rsid w:val="3BB6CE5B"/>
    <w:rsid w:val="3BC1FAD7"/>
    <w:rsid w:val="3BC293E8"/>
    <w:rsid w:val="3BCD7CCD"/>
    <w:rsid w:val="3BFA36FC"/>
    <w:rsid w:val="3C1F7D31"/>
    <w:rsid w:val="3C3F3793"/>
    <w:rsid w:val="3C3F46C8"/>
    <w:rsid w:val="3C44511D"/>
    <w:rsid w:val="3C79F09D"/>
    <w:rsid w:val="3C812601"/>
    <w:rsid w:val="3C9A3995"/>
    <w:rsid w:val="3CAC5987"/>
    <w:rsid w:val="3CE08115"/>
    <w:rsid w:val="3CF61716"/>
    <w:rsid w:val="3D35E4BB"/>
    <w:rsid w:val="3D7C5D71"/>
    <w:rsid w:val="3D7FAC83"/>
    <w:rsid w:val="3D961AE9"/>
    <w:rsid w:val="3DE3D7E4"/>
    <w:rsid w:val="3E00A1B8"/>
    <w:rsid w:val="3E2CF452"/>
    <w:rsid w:val="3E3E3868"/>
    <w:rsid w:val="3E6007CF"/>
    <w:rsid w:val="3E65F41D"/>
    <w:rsid w:val="3E711CC7"/>
    <w:rsid w:val="3E738FA1"/>
    <w:rsid w:val="3E740406"/>
    <w:rsid w:val="3E8A8E2E"/>
    <w:rsid w:val="3EA76399"/>
    <w:rsid w:val="3EB9B037"/>
    <w:rsid w:val="3EC40B9A"/>
    <w:rsid w:val="3EE1D536"/>
    <w:rsid w:val="3EE45C39"/>
    <w:rsid w:val="3EEB0B38"/>
    <w:rsid w:val="3F03EBDE"/>
    <w:rsid w:val="3F4D042D"/>
    <w:rsid w:val="3F7F5BCB"/>
    <w:rsid w:val="3F832DB8"/>
    <w:rsid w:val="3F9AC1A9"/>
    <w:rsid w:val="3FA99B8B"/>
    <w:rsid w:val="3FCC23CB"/>
    <w:rsid w:val="3FDD5771"/>
    <w:rsid w:val="3FF7AF89"/>
    <w:rsid w:val="3FFB1E21"/>
    <w:rsid w:val="40058882"/>
    <w:rsid w:val="4022992B"/>
    <w:rsid w:val="40617B72"/>
    <w:rsid w:val="40AC8B8D"/>
    <w:rsid w:val="40B8954D"/>
    <w:rsid w:val="40B8F14C"/>
    <w:rsid w:val="40BFCBCD"/>
    <w:rsid w:val="40C942A0"/>
    <w:rsid w:val="41049F9D"/>
    <w:rsid w:val="4119262C"/>
    <w:rsid w:val="411FA8C8"/>
    <w:rsid w:val="412517E3"/>
    <w:rsid w:val="4149B9A3"/>
    <w:rsid w:val="4185E5C9"/>
    <w:rsid w:val="41AFF43E"/>
    <w:rsid w:val="41B5A736"/>
    <w:rsid w:val="41B5C3A2"/>
    <w:rsid w:val="41B6E668"/>
    <w:rsid w:val="41C268A9"/>
    <w:rsid w:val="41F98C7E"/>
    <w:rsid w:val="4236168B"/>
    <w:rsid w:val="425D52BD"/>
    <w:rsid w:val="429B5C66"/>
    <w:rsid w:val="42A0FA0D"/>
    <w:rsid w:val="42B406C1"/>
    <w:rsid w:val="42B97999"/>
    <w:rsid w:val="42CD126B"/>
    <w:rsid w:val="42EB7389"/>
    <w:rsid w:val="43195FD7"/>
    <w:rsid w:val="432135C9"/>
    <w:rsid w:val="43541024"/>
    <w:rsid w:val="436F6C0F"/>
    <w:rsid w:val="437333BB"/>
    <w:rsid w:val="43BA3C26"/>
    <w:rsid w:val="43E93E49"/>
    <w:rsid w:val="43ECCD58"/>
    <w:rsid w:val="4400FAC0"/>
    <w:rsid w:val="44097423"/>
    <w:rsid w:val="443A72CC"/>
    <w:rsid w:val="4458C1C3"/>
    <w:rsid w:val="446E18C2"/>
    <w:rsid w:val="447436EC"/>
    <w:rsid w:val="448BA10B"/>
    <w:rsid w:val="449F02D7"/>
    <w:rsid w:val="44B074A2"/>
    <w:rsid w:val="44B1E3EA"/>
    <w:rsid w:val="44C0FA73"/>
    <w:rsid w:val="44C90FA3"/>
    <w:rsid w:val="44D74D94"/>
    <w:rsid w:val="44F15676"/>
    <w:rsid w:val="44F536AB"/>
    <w:rsid w:val="450A853D"/>
    <w:rsid w:val="45236177"/>
    <w:rsid w:val="45504B65"/>
    <w:rsid w:val="4593847E"/>
    <w:rsid w:val="459A88D2"/>
    <w:rsid w:val="45A0689E"/>
    <w:rsid w:val="45A50ED9"/>
    <w:rsid w:val="45A7D20B"/>
    <w:rsid w:val="45B0446D"/>
    <w:rsid w:val="45EA2F2F"/>
    <w:rsid w:val="4611944D"/>
    <w:rsid w:val="462AF880"/>
    <w:rsid w:val="462E5210"/>
    <w:rsid w:val="463C9A8D"/>
    <w:rsid w:val="463DF244"/>
    <w:rsid w:val="4681BA80"/>
    <w:rsid w:val="4687112B"/>
    <w:rsid w:val="46877893"/>
    <w:rsid w:val="46926990"/>
    <w:rsid w:val="46EC4081"/>
    <w:rsid w:val="470E3E41"/>
    <w:rsid w:val="4724C25B"/>
    <w:rsid w:val="47423B02"/>
    <w:rsid w:val="47697B42"/>
    <w:rsid w:val="476A4117"/>
    <w:rsid w:val="4770C2DD"/>
    <w:rsid w:val="4771FD78"/>
    <w:rsid w:val="477ED3E1"/>
    <w:rsid w:val="4791B28D"/>
    <w:rsid w:val="47A52074"/>
    <w:rsid w:val="47BBF7F7"/>
    <w:rsid w:val="47EBF817"/>
    <w:rsid w:val="47F09712"/>
    <w:rsid w:val="48027176"/>
    <w:rsid w:val="4803BF1C"/>
    <w:rsid w:val="4813DB3E"/>
    <w:rsid w:val="48158C88"/>
    <w:rsid w:val="4816998B"/>
    <w:rsid w:val="48392FDF"/>
    <w:rsid w:val="483B6A73"/>
    <w:rsid w:val="4840D785"/>
    <w:rsid w:val="48531AEB"/>
    <w:rsid w:val="48557EB6"/>
    <w:rsid w:val="48727D48"/>
    <w:rsid w:val="487FFCE1"/>
    <w:rsid w:val="488A962F"/>
    <w:rsid w:val="488D86EC"/>
    <w:rsid w:val="48969FE6"/>
    <w:rsid w:val="489F2E05"/>
    <w:rsid w:val="48BE7C48"/>
    <w:rsid w:val="48C11EA0"/>
    <w:rsid w:val="48D52B22"/>
    <w:rsid w:val="48E95AE3"/>
    <w:rsid w:val="48F8BC2C"/>
    <w:rsid w:val="49134DED"/>
    <w:rsid w:val="492B0A92"/>
    <w:rsid w:val="4932D325"/>
    <w:rsid w:val="49344537"/>
    <w:rsid w:val="495C5DA3"/>
    <w:rsid w:val="498B1E21"/>
    <w:rsid w:val="49A0EC6E"/>
    <w:rsid w:val="49CFE378"/>
    <w:rsid w:val="49E00ADE"/>
    <w:rsid w:val="49E00D61"/>
    <w:rsid w:val="49F22D7C"/>
    <w:rsid w:val="4A022082"/>
    <w:rsid w:val="4A09A4C0"/>
    <w:rsid w:val="4A2A67EA"/>
    <w:rsid w:val="4A586C64"/>
    <w:rsid w:val="4A640410"/>
    <w:rsid w:val="4A700ED7"/>
    <w:rsid w:val="4ABD59FD"/>
    <w:rsid w:val="4ACD8AF4"/>
    <w:rsid w:val="4AF97519"/>
    <w:rsid w:val="4B0196C0"/>
    <w:rsid w:val="4B02542C"/>
    <w:rsid w:val="4B03957F"/>
    <w:rsid w:val="4B0FC2DF"/>
    <w:rsid w:val="4B193953"/>
    <w:rsid w:val="4B335D7B"/>
    <w:rsid w:val="4B394F4D"/>
    <w:rsid w:val="4B39535A"/>
    <w:rsid w:val="4B421E1E"/>
    <w:rsid w:val="4B50E971"/>
    <w:rsid w:val="4B5AA94B"/>
    <w:rsid w:val="4B67173A"/>
    <w:rsid w:val="4B6C41C3"/>
    <w:rsid w:val="4B70D639"/>
    <w:rsid w:val="4BAE6256"/>
    <w:rsid w:val="4BB4E989"/>
    <w:rsid w:val="4BD5DEA3"/>
    <w:rsid w:val="4BDCB7CD"/>
    <w:rsid w:val="4BEF9118"/>
    <w:rsid w:val="4BF8CC72"/>
    <w:rsid w:val="4C2FDBF1"/>
    <w:rsid w:val="4C34CD5D"/>
    <w:rsid w:val="4C3D4DC1"/>
    <w:rsid w:val="4C5F644E"/>
    <w:rsid w:val="4C6F3CA4"/>
    <w:rsid w:val="4CAB6921"/>
    <w:rsid w:val="4CD5237E"/>
    <w:rsid w:val="4CEB301F"/>
    <w:rsid w:val="4CF8778E"/>
    <w:rsid w:val="4CFEF27E"/>
    <w:rsid w:val="4D03D4F6"/>
    <w:rsid w:val="4D1A9347"/>
    <w:rsid w:val="4D211E49"/>
    <w:rsid w:val="4D253522"/>
    <w:rsid w:val="4D37F738"/>
    <w:rsid w:val="4D3E9281"/>
    <w:rsid w:val="4D51C393"/>
    <w:rsid w:val="4DDCD888"/>
    <w:rsid w:val="4E2A06FE"/>
    <w:rsid w:val="4E6C2A84"/>
    <w:rsid w:val="4E7676CF"/>
    <w:rsid w:val="4E76E2B5"/>
    <w:rsid w:val="4E8C122E"/>
    <w:rsid w:val="4EC6F58F"/>
    <w:rsid w:val="4F1823B6"/>
    <w:rsid w:val="4F9113B8"/>
    <w:rsid w:val="4FB8A4BF"/>
    <w:rsid w:val="4FB95B99"/>
    <w:rsid w:val="4FBCB2AB"/>
    <w:rsid w:val="4FC2B66A"/>
    <w:rsid w:val="4FF33793"/>
    <w:rsid w:val="4FFC215F"/>
    <w:rsid w:val="5001886C"/>
    <w:rsid w:val="5067826A"/>
    <w:rsid w:val="5076D484"/>
    <w:rsid w:val="50A638DF"/>
    <w:rsid w:val="50AE0C55"/>
    <w:rsid w:val="50CB6C6E"/>
    <w:rsid w:val="50D7B874"/>
    <w:rsid w:val="50DAE68F"/>
    <w:rsid w:val="50DF88E9"/>
    <w:rsid w:val="50EEFB20"/>
    <w:rsid w:val="51138B01"/>
    <w:rsid w:val="511C30CD"/>
    <w:rsid w:val="5145F08D"/>
    <w:rsid w:val="5147BA9B"/>
    <w:rsid w:val="5156C13C"/>
    <w:rsid w:val="51582E3A"/>
    <w:rsid w:val="516F6444"/>
    <w:rsid w:val="517BFE12"/>
    <w:rsid w:val="518EC492"/>
    <w:rsid w:val="519BC2C4"/>
    <w:rsid w:val="519C9D05"/>
    <w:rsid w:val="51B84F87"/>
    <w:rsid w:val="51B8BC7B"/>
    <w:rsid w:val="51CED2DF"/>
    <w:rsid w:val="52184D9D"/>
    <w:rsid w:val="52241DD6"/>
    <w:rsid w:val="52449C6A"/>
    <w:rsid w:val="5255609F"/>
    <w:rsid w:val="52618D4C"/>
    <w:rsid w:val="52680C60"/>
    <w:rsid w:val="526AAB23"/>
    <w:rsid w:val="52745EFD"/>
    <w:rsid w:val="5283BD17"/>
    <w:rsid w:val="52907DB5"/>
    <w:rsid w:val="52A23CED"/>
    <w:rsid w:val="52A2A545"/>
    <w:rsid w:val="52AFF23F"/>
    <w:rsid w:val="52D3A148"/>
    <w:rsid w:val="52DFAA5B"/>
    <w:rsid w:val="52E0AE7E"/>
    <w:rsid w:val="52EAF8C5"/>
    <w:rsid w:val="52ECC20C"/>
    <w:rsid w:val="52FA9B06"/>
    <w:rsid w:val="5313F55A"/>
    <w:rsid w:val="53401B87"/>
    <w:rsid w:val="5344963D"/>
    <w:rsid w:val="53580802"/>
    <w:rsid w:val="535E2158"/>
    <w:rsid w:val="539BCA0E"/>
    <w:rsid w:val="53F58DAC"/>
    <w:rsid w:val="53FD2D99"/>
    <w:rsid w:val="541CCE5B"/>
    <w:rsid w:val="54304FDD"/>
    <w:rsid w:val="543819A3"/>
    <w:rsid w:val="545BE4C1"/>
    <w:rsid w:val="5476BA6F"/>
    <w:rsid w:val="547A85A8"/>
    <w:rsid w:val="5495FEE1"/>
    <w:rsid w:val="54A8947C"/>
    <w:rsid w:val="54A967F0"/>
    <w:rsid w:val="54D48158"/>
    <w:rsid w:val="54D9E296"/>
    <w:rsid w:val="54E90A42"/>
    <w:rsid w:val="54FCF8FC"/>
    <w:rsid w:val="551F3B6D"/>
    <w:rsid w:val="5530323B"/>
    <w:rsid w:val="553D3213"/>
    <w:rsid w:val="55674D6C"/>
    <w:rsid w:val="55694928"/>
    <w:rsid w:val="55848513"/>
    <w:rsid w:val="55DA55A3"/>
    <w:rsid w:val="55E3C199"/>
    <w:rsid w:val="55E84D25"/>
    <w:rsid w:val="55F0BC86"/>
    <w:rsid w:val="56282D7D"/>
    <w:rsid w:val="56663CD6"/>
    <w:rsid w:val="5673568E"/>
    <w:rsid w:val="56816C14"/>
    <w:rsid w:val="573D9E8C"/>
    <w:rsid w:val="5759C53D"/>
    <w:rsid w:val="5763CAF8"/>
    <w:rsid w:val="5771ADEA"/>
    <w:rsid w:val="579830F7"/>
    <w:rsid w:val="57AEC26D"/>
    <w:rsid w:val="57C89D1D"/>
    <w:rsid w:val="57D158B1"/>
    <w:rsid w:val="57EB7FC9"/>
    <w:rsid w:val="57F268F3"/>
    <w:rsid w:val="57F60E01"/>
    <w:rsid w:val="57F7A47B"/>
    <w:rsid w:val="581816F6"/>
    <w:rsid w:val="5822DA6F"/>
    <w:rsid w:val="58309B83"/>
    <w:rsid w:val="58386447"/>
    <w:rsid w:val="585326B0"/>
    <w:rsid w:val="585CDEA1"/>
    <w:rsid w:val="5903FBA2"/>
    <w:rsid w:val="592757C7"/>
    <w:rsid w:val="5937DEB4"/>
    <w:rsid w:val="593BA78D"/>
    <w:rsid w:val="593C5F64"/>
    <w:rsid w:val="593FD81F"/>
    <w:rsid w:val="594D757D"/>
    <w:rsid w:val="5979982A"/>
    <w:rsid w:val="598202F9"/>
    <w:rsid w:val="59925CD1"/>
    <w:rsid w:val="599ED2E0"/>
    <w:rsid w:val="59D2B065"/>
    <w:rsid w:val="5A15C076"/>
    <w:rsid w:val="5A4D1B5B"/>
    <w:rsid w:val="5A52312B"/>
    <w:rsid w:val="5A62CC01"/>
    <w:rsid w:val="5A633838"/>
    <w:rsid w:val="5A9BAA67"/>
    <w:rsid w:val="5AA0F70C"/>
    <w:rsid w:val="5AF1E6CF"/>
    <w:rsid w:val="5B25322F"/>
    <w:rsid w:val="5B258D32"/>
    <w:rsid w:val="5B271D99"/>
    <w:rsid w:val="5B6288BE"/>
    <w:rsid w:val="5B6BDE75"/>
    <w:rsid w:val="5B8A5B85"/>
    <w:rsid w:val="5BB405D8"/>
    <w:rsid w:val="5BC428A5"/>
    <w:rsid w:val="5BCC9257"/>
    <w:rsid w:val="5BF6610B"/>
    <w:rsid w:val="5C065B20"/>
    <w:rsid w:val="5C171BD6"/>
    <w:rsid w:val="5C2AAB08"/>
    <w:rsid w:val="5C2D225E"/>
    <w:rsid w:val="5C3563FF"/>
    <w:rsid w:val="5C3C4FAA"/>
    <w:rsid w:val="5C5A22CF"/>
    <w:rsid w:val="5C6A4A39"/>
    <w:rsid w:val="5C818813"/>
    <w:rsid w:val="5CADC48F"/>
    <w:rsid w:val="5CB8CD6F"/>
    <w:rsid w:val="5CED75E4"/>
    <w:rsid w:val="5CF0B7A3"/>
    <w:rsid w:val="5CF4ABE5"/>
    <w:rsid w:val="5D0D4E0F"/>
    <w:rsid w:val="5D0F330A"/>
    <w:rsid w:val="5D1395BF"/>
    <w:rsid w:val="5D1C8B3A"/>
    <w:rsid w:val="5D3530E4"/>
    <w:rsid w:val="5D3F65F7"/>
    <w:rsid w:val="5D634B2E"/>
    <w:rsid w:val="5D6C5FB3"/>
    <w:rsid w:val="5D79A1B7"/>
    <w:rsid w:val="5D816D00"/>
    <w:rsid w:val="5D85DB72"/>
    <w:rsid w:val="5D940C2D"/>
    <w:rsid w:val="5DAD5394"/>
    <w:rsid w:val="5DAEE869"/>
    <w:rsid w:val="5E041DB5"/>
    <w:rsid w:val="5E10F39E"/>
    <w:rsid w:val="5E23015C"/>
    <w:rsid w:val="5E253360"/>
    <w:rsid w:val="5E304E4E"/>
    <w:rsid w:val="5E3D9668"/>
    <w:rsid w:val="5E4948A4"/>
    <w:rsid w:val="5E6FBBD0"/>
    <w:rsid w:val="5E88DF9A"/>
    <w:rsid w:val="5E9C0983"/>
    <w:rsid w:val="5EA5661A"/>
    <w:rsid w:val="5EB31B03"/>
    <w:rsid w:val="5EC16EDA"/>
    <w:rsid w:val="5EC26969"/>
    <w:rsid w:val="5ED01FC1"/>
    <w:rsid w:val="5EFBDC4D"/>
    <w:rsid w:val="5F460833"/>
    <w:rsid w:val="5F50BE39"/>
    <w:rsid w:val="5F639530"/>
    <w:rsid w:val="5F765469"/>
    <w:rsid w:val="5F7870F9"/>
    <w:rsid w:val="5F7A1ECE"/>
    <w:rsid w:val="5F7C4A71"/>
    <w:rsid w:val="5F979074"/>
    <w:rsid w:val="5FAC62BF"/>
    <w:rsid w:val="5FEFC0DE"/>
    <w:rsid w:val="6001B10D"/>
    <w:rsid w:val="6032EBEE"/>
    <w:rsid w:val="604182AC"/>
    <w:rsid w:val="607051D4"/>
    <w:rsid w:val="6088B197"/>
    <w:rsid w:val="608BCAE3"/>
    <w:rsid w:val="6093C5E1"/>
    <w:rsid w:val="60CF239B"/>
    <w:rsid w:val="60DB3753"/>
    <w:rsid w:val="60F53138"/>
    <w:rsid w:val="60FE0F57"/>
    <w:rsid w:val="6136F58B"/>
    <w:rsid w:val="613B8AD0"/>
    <w:rsid w:val="6142F7F3"/>
    <w:rsid w:val="614941C2"/>
    <w:rsid w:val="614FFF7C"/>
    <w:rsid w:val="616DFD7E"/>
    <w:rsid w:val="61B76295"/>
    <w:rsid w:val="61F6E058"/>
    <w:rsid w:val="61FE6161"/>
    <w:rsid w:val="6218D096"/>
    <w:rsid w:val="621EB928"/>
    <w:rsid w:val="62378485"/>
    <w:rsid w:val="625523AA"/>
    <w:rsid w:val="6264A796"/>
    <w:rsid w:val="628B7750"/>
    <w:rsid w:val="62B1E418"/>
    <w:rsid w:val="62BDEEC5"/>
    <w:rsid w:val="6325CC20"/>
    <w:rsid w:val="638553A6"/>
    <w:rsid w:val="639E1420"/>
    <w:rsid w:val="63A22023"/>
    <w:rsid w:val="63A2A352"/>
    <w:rsid w:val="63B5352E"/>
    <w:rsid w:val="63C1C8B1"/>
    <w:rsid w:val="63C29709"/>
    <w:rsid w:val="63C4C303"/>
    <w:rsid w:val="63C647EF"/>
    <w:rsid w:val="63D479E8"/>
    <w:rsid w:val="63D8F57B"/>
    <w:rsid w:val="63E9BAC0"/>
    <w:rsid w:val="63EA827E"/>
    <w:rsid w:val="6401928A"/>
    <w:rsid w:val="6402CFD9"/>
    <w:rsid w:val="64037118"/>
    <w:rsid w:val="6407E3FD"/>
    <w:rsid w:val="64164F10"/>
    <w:rsid w:val="6423BC00"/>
    <w:rsid w:val="64290BC4"/>
    <w:rsid w:val="6449AE18"/>
    <w:rsid w:val="644DC8C9"/>
    <w:rsid w:val="646A117F"/>
    <w:rsid w:val="64797169"/>
    <w:rsid w:val="64A9F6B5"/>
    <w:rsid w:val="64AAB7AD"/>
    <w:rsid w:val="64DF4099"/>
    <w:rsid w:val="64F393C4"/>
    <w:rsid w:val="6510CD5F"/>
    <w:rsid w:val="6583435A"/>
    <w:rsid w:val="65877912"/>
    <w:rsid w:val="659838BA"/>
    <w:rsid w:val="65C3E0C0"/>
    <w:rsid w:val="6632FF91"/>
    <w:rsid w:val="665CF268"/>
    <w:rsid w:val="666367BA"/>
    <w:rsid w:val="66830C06"/>
    <w:rsid w:val="6688174F"/>
    <w:rsid w:val="669CAC1A"/>
    <w:rsid w:val="66A5F67C"/>
    <w:rsid w:val="66BEFBF3"/>
    <w:rsid w:val="66D462EB"/>
    <w:rsid w:val="66EE9CE6"/>
    <w:rsid w:val="66FE6C56"/>
    <w:rsid w:val="670B1A1D"/>
    <w:rsid w:val="670CE618"/>
    <w:rsid w:val="672DDA9A"/>
    <w:rsid w:val="675550C5"/>
    <w:rsid w:val="67588A71"/>
    <w:rsid w:val="67677B95"/>
    <w:rsid w:val="677D005C"/>
    <w:rsid w:val="6798BBCD"/>
    <w:rsid w:val="6798E133"/>
    <w:rsid w:val="67A9B2ED"/>
    <w:rsid w:val="67B15F0B"/>
    <w:rsid w:val="67B5674D"/>
    <w:rsid w:val="67B6D85A"/>
    <w:rsid w:val="6800F0DB"/>
    <w:rsid w:val="68157A50"/>
    <w:rsid w:val="681DEE10"/>
    <w:rsid w:val="6838FC4A"/>
    <w:rsid w:val="683FDA59"/>
    <w:rsid w:val="68490087"/>
    <w:rsid w:val="684AD45B"/>
    <w:rsid w:val="684FD3C5"/>
    <w:rsid w:val="6872F9B4"/>
    <w:rsid w:val="689E65C3"/>
    <w:rsid w:val="68B2A4D1"/>
    <w:rsid w:val="68BABC60"/>
    <w:rsid w:val="68EAA143"/>
    <w:rsid w:val="69334D15"/>
    <w:rsid w:val="69468EB4"/>
    <w:rsid w:val="6948C4A3"/>
    <w:rsid w:val="6962E958"/>
    <w:rsid w:val="696E4968"/>
    <w:rsid w:val="69BA0B18"/>
    <w:rsid w:val="69DF1D15"/>
    <w:rsid w:val="69E08315"/>
    <w:rsid w:val="6A1A28C3"/>
    <w:rsid w:val="6A2D81E6"/>
    <w:rsid w:val="6A490F35"/>
    <w:rsid w:val="6A5E5302"/>
    <w:rsid w:val="6A6965A0"/>
    <w:rsid w:val="6A6D85E5"/>
    <w:rsid w:val="6AB6241A"/>
    <w:rsid w:val="6ADF434A"/>
    <w:rsid w:val="6AE39B98"/>
    <w:rsid w:val="6B047B36"/>
    <w:rsid w:val="6B10C447"/>
    <w:rsid w:val="6B36A2D3"/>
    <w:rsid w:val="6B4F3CA7"/>
    <w:rsid w:val="6B97E5A5"/>
    <w:rsid w:val="6BAA3D52"/>
    <w:rsid w:val="6BBE861D"/>
    <w:rsid w:val="6BC656B2"/>
    <w:rsid w:val="6BD3EBB0"/>
    <w:rsid w:val="6BD85234"/>
    <w:rsid w:val="6BDE8DE1"/>
    <w:rsid w:val="6BECF86B"/>
    <w:rsid w:val="6BEF376E"/>
    <w:rsid w:val="6C173708"/>
    <w:rsid w:val="6C34C093"/>
    <w:rsid w:val="6C49337F"/>
    <w:rsid w:val="6C6F498A"/>
    <w:rsid w:val="6C8BEEE1"/>
    <w:rsid w:val="6D0A5FA7"/>
    <w:rsid w:val="6D11E6F2"/>
    <w:rsid w:val="6D39B988"/>
    <w:rsid w:val="6D46F026"/>
    <w:rsid w:val="6D615F86"/>
    <w:rsid w:val="6DA2C01E"/>
    <w:rsid w:val="6DA9C923"/>
    <w:rsid w:val="6DAF2295"/>
    <w:rsid w:val="6DD1C057"/>
    <w:rsid w:val="6DD512CB"/>
    <w:rsid w:val="6DD7AD9D"/>
    <w:rsid w:val="6DDBF627"/>
    <w:rsid w:val="6DDD63F1"/>
    <w:rsid w:val="6DEEAE5C"/>
    <w:rsid w:val="6DF90BE7"/>
    <w:rsid w:val="6E0EF78A"/>
    <w:rsid w:val="6E1B8D1A"/>
    <w:rsid w:val="6E31267A"/>
    <w:rsid w:val="6E313B83"/>
    <w:rsid w:val="6E34E76C"/>
    <w:rsid w:val="6E4D0A1E"/>
    <w:rsid w:val="6E92E281"/>
    <w:rsid w:val="6E989E2A"/>
    <w:rsid w:val="6E9C3D13"/>
    <w:rsid w:val="6EB0584A"/>
    <w:rsid w:val="6EBD6F2C"/>
    <w:rsid w:val="6EDE07E1"/>
    <w:rsid w:val="6EDF5BBB"/>
    <w:rsid w:val="6EEF3873"/>
    <w:rsid w:val="6F1D1CCA"/>
    <w:rsid w:val="6F273B8E"/>
    <w:rsid w:val="6F2987BC"/>
    <w:rsid w:val="6F39E239"/>
    <w:rsid w:val="6F5DEB99"/>
    <w:rsid w:val="6F754017"/>
    <w:rsid w:val="6F884E6B"/>
    <w:rsid w:val="6F9D710C"/>
    <w:rsid w:val="6FB2EA65"/>
    <w:rsid w:val="6FC8DD85"/>
    <w:rsid w:val="70022083"/>
    <w:rsid w:val="701243C4"/>
    <w:rsid w:val="7021E4BD"/>
    <w:rsid w:val="703ABEDC"/>
    <w:rsid w:val="705A1F92"/>
    <w:rsid w:val="706E24D4"/>
    <w:rsid w:val="70864318"/>
    <w:rsid w:val="708F7019"/>
    <w:rsid w:val="7099F5E5"/>
    <w:rsid w:val="709C376A"/>
    <w:rsid w:val="70A1F5A5"/>
    <w:rsid w:val="70E62DF8"/>
    <w:rsid w:val="7130634A"/>
    <w:rsid w:val="71347797"/>
    <w:rsid w:val="714D52BE"/>
    <w:rsid w:val="7158F27A"/>
    <w:rsid w:val="7161313B"/>
    <w:rsid w:val="716C57EB"/>
    <w:rsid w:val="717DF059"/>
    <w:rsid w:val="7182F338"/>
    <w:rsid w:val="71B3B851"/>
    <w:rsid w:val="71F32CB2"/>
    <w:rsid w:val="71F4AFCB"/>
    <w:rsid w:val="71F7DFE0"/>
    <w:rsid w:val="71FAFC82"/>
    <w:rsid w:val="720B5144"/>
    <w:rsid w:val="7239D114"/>
    <w:rsid w:val="72678CB8"/>
    <w:rsid w:val="72775352"/>
    <w:rsid w:val="727D4AD4"/>
    <w:rsid w:val="7298045A"/>
    <w:rsid w:val="72B09D82"/>
    <w:rsid w:val="72B63E82"/>
    <w:rsid w:val="72D27B12"/>
    <w:rsid w:val="72D629DE"/>
    <w:rsid w:val="72E53997"/>
    <w:rsid w:val="72FF3369"/>
    <w:rsid w:val="7305BE89"/>
    <w:rsid w:val="7328AF03"/>
    <w:rsid w:val="733D27FF"/>
    <w:rsid w:val="734EFEA4"/>
    <w:rsid w:val="735687F4"/>
    <w:rsid w:val="73CCB75B"/>
    <w:rsid w:val="73D4C9E8"/>
    <w:rsid w:val="73D9A4F3"/>
    <w:rsid w:val="73FC06CF"/>
    <w:rsid w:val="74145A6B"/>
    <w:rsid w:val="74250848"/>
    <w:rsid w:val="7433D770"/>
    <w:rsid w:val="7479DDC7"/>
    <w:rsid w:val="74AFC23D"/>
    <w:rsid w:val="74B60442"/>
    <w:rsid w:val="751705B4"/>
    <w:rsid w:val="7519625E"/>
    <w:rsid w:val="751A6FDF"/>
    <w:rsid w:val="753BFF16"/>
    <w:rsid w:val="756D8FDB"/>
    <w:rsid w:val="75783AC0"/>
    <w:rsid w:val="759340E3"/>
    <w:rsid w:val="75B3997A"/>
    <w:rsid w:val="75B991DB"/>
    <w:rsid w:val="75BB299A"/>
    <w:rsid w:val="75C5F533"/>
    <w:rsid w:val="75F39E22"/>
    <w:rsid w:val="7614E4A3"/>
    <w:rsid w:val="7615AF74"/>
    <w:rsid w:val="764028F8"/>
    <w:rsid w:val="7646A810"/>
    <w:rsid w:val="764A9A71"/>
    <w:rsid w:val="76514BE8"/>
    <w:rsid w:val="765255A1"/>
    <w:rsid w:val="76618AB0"/>
    <w:rsid w:val="7664FAFC"/>
    <w:rsid w:val="76650680"/>
    <w:rsid w:val="76859BB8"/>
    <w:rsid w:val="76937725"/>
    <w:rsid w:val="76B2A16E"/>
    <w:rsid w:val="76C013D9"/>
    <w:rsid w:val="76C3EE9D"/>
    <w:rsid w:val="76C77C46"/>
    <w:rsid w:val="76CA4883"/>
    <w:rsid w:val="76F6B7C2"/>
    <w:rsid w:val="7700E16D"/>
    <w:rsid w:val="7709B033"/>
    <w:rsid w:val="773DC6E1"/>
    <w:rsid w:val="7775E911"/>
    <w:rsid w:val="77798B47"/>
    <w:rsid w:val="777F0FEE"/>
    <w:rsid w:val="779F3845"/>
    <w:rsid w:val="77A52737"/>
    <w:rsid w:val="77C6358B"/>
    <w:rsid w:val="77E4FDD7"/>
    <w:rsid w:val="780ACE43"/>
    <w:rsid w:val="78254507"/>
    <w:rsid w:val="7877BB96"/>
    <w:rsid w:val="7898BD62"/>
    <w:rsid w:val="789D749B"/>
    <w:rsid w:val="78A2DE05"/>
    <w:rsid w:val="78BCE838"/>
    <w:rsid w:val="78C38AF6"/>
    <w:rsid w:val="78C5EB2F"/>
    <w:rsid w:val="78E3449E"/>
    <w:rsid w:val="78E5CDB2"/>
    <w:rsid w:val="7904B7D5"/>
    <w:rsid w:val="790DF807"/>
    <w:rsid w:val="79102EE9"/>
    <w:rsid w:val="794CC125"/>
    <w:rsid w:val="794E5698"/>
    <w:rsid w:val="795BFCD6"/>
    <w:rsid w:val="795FB24C"/>
    <w:rsid w:val="79719DBD"/>
    <w:rsid w:val="7975E58F"/>
    <w:rsid w:val="79770F9D"/>
    <w:rsid w:val="797F5576"/>
    <w:rsid w:val="7985D599"/>
    <w:rsid w:val="79A5E2E4"/>
    <w:rsid w:val="79B7A3E2"/>
    <w:rsid w:val="79C11604"/>
    <w:rsid w:val="79D36F68"/>
    <w:rsid w:val="79E17EFD"/>
    <w:rsid w:val="79EB374F"/>
    <w:rsid w:val="7A25ED92"/>
    <w:rsid w:val="7A300478"/>
    <w:rsid w:val="7A3A9E21"/>
    <w:rsid w:val="7AA0DB7C"/>
    <w:rsid w:val="7AD424C6"/>
    <w:rsid w:val="7AE323DA"/>
    <w:rsid w:val="7AFD14E2"/>
    <w:rsid w:val="7B30137E"/>
    <w:rsid w:val="7B6DAB7A"/>
    <w:rsid w:val="7B96B08B"/>
    <w:rsid w:val="7BE5BCF8"/>
    <w:rsid w:val="7BF6AED4"/>
    <w:rsid w:val="7C035C7B"/>
    <w:rsid w:val="7C038EE8"/>
    <w:rsid w:val="7C0BAD73"/>
    <w:rsid w:val="7C1D4880"/>
    <w:rsid w:val="7C304FBA"/>
    <w:rsid w:val="7C34722E"/>
    <w:rsid w:val="7C6F768C"/>
    <w:rsid w:val="7C76830B"/>
    <w:rsid w:val="7C7B54AA"/>
    <w:rsid w:val="7C836F1E"/>
    <w:rsid w:val="7C901A74"/>
    <w:rsid w:val="7C91DB2D"/>
    <w:rsid w:val="7C979BBA"/>
    <w:rsid w:val="7CBC0658"/>
    <w:rsid w:val="7CD33538"/>
    <w:rsid w:val="7CD9F356"/>
    <w:rsid w:val="7CDD8C77"/>
    <w:rsid w:val="7CE13BFF"/>
    <w:rsid w:val="7D063D88"/>
    <w:rsid w:val="7D2429E8"/>
    <w:rsid w:val="7D307818"/>
    <w:rsid w:val="7D6FBCCF"/>
    <w:rsid w:val="7D85BCE1"/>
    <w:rsid w:val="7DA64401"/>
    <w:rsid w:val="7DF69342"/>
    <w:rsid w:val="7E042EAA"/>
    <w:rsid w:val="7E0DCC2C"/>
    <w:rsid w:val="7E0EC2A7"/>
    <w:rsid w:val="7E0F0411"/>
    <w:rsid w:val="7E11013D"/>
    <w:rsid w:val="7E55C0C5"/>
    <w:rsid w:val="7E56C1DE"/>
    <w:rsid w:val="7E85CC64"/>
    <w:rsid w:val="7E8C18A4"/>
    <w:rsid w:val="7E919F24"/>
    <w:rsid w:val="7E9975FC"/>
    <w:rsid w:val="7EA07538"/>
    <w:rsid w:val="7ECDDFFE"/>
    <w:rsid w:val="7F0FC1D8"/>
    <w:rsid w:val="7F21223A"/>
    <w:rsid w:val="7F3101EE"/>
    <w:rsid w:val="7F32AE43"/>
    <w:rsid w:val="7F330124"/>
    <w:rsid w:val="7F431509"/>
    <w:rsid w:val="7F83DC81"/>
    <w:rsid w:val="7F8FEF98"/>
    <w:rsid w:val="7FAE2730"/>
    <w:rsid w:val="7FD24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519AE"/>
  <w15:chartTrackingRefBased/>
  <w15:docId w15:val="{7680EE4D-DDC2-4D42-8DBD-BC94DBE16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956"/>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BB7852"/>
    <w:pPr>
      <w:keepNext/>
      <w:keepLines/>
      <w:spacing w:before="360" w:after="80"/>
      <w:jc w:val="center"/>
      <w:outlineLvl w:val="0"/>
    </w:pPr>
    <w:rPr>
      <w:rFonts w:eastAsiaTheme="majorEastAsia" w:cstheme="majorBidi"/>
      <w:b/>
      <w:caps/>
      <w:color w:val="000000" w:themeColor="text1"/>
      <w:sz w:val="28"/>
      <w:szCs w:val="40"/>
      <w:lang w:val="vi-VN"/>
    </w:rPr>
  </w:style>
  <w:style w:type="paragraph" w:styleId="Heading2">
    <w:name w:val="heading 2"/>
    <w:basedOn w:val="Normal"/>
    <w:next w:val="Normal"/>
    <w:link w:val="Heading2Char"/>
    <w:autoRedefine/>
    <w:uiPriority w:val="9"/>
    <w:unhideWhenUsed/>
    <w:qFormat/>
    <w:rsid w:val="00FB4ACB"/>
    <w:pPr>
      <w:keepNext/>
      <w:keepLines/>
      <w:spacing w:before="160" w:after="80"/>
      <w:jc w:val="left"/>
      <w:outlineLvl w:val="1"/>
    </w:pPr>
    <w:rPr>
      <w:rFonts w:eastAsiaTheme="majorEastAsia" w:cstheme="majorBidi"/>
      <w:b/>
      <w:sz w:val="28"/>
      <w:szCs w:val="32"/>
      <w:lang w:val="vi-VN"/>
    </w:rPr>
  </w:style>
  <w:style w:type="paragraph" w:styleId="Heading3">
    <w:name w:val="heading 3"/>
    <w:basedOn w:val="Normal"/>
    <w:link w:val="Heading3Char"/>
    <w:autoRedefine/>
    <w:uiPriority w:val="9"/>
    <w:unhideWhenUsed/>
    <w:qFormat/>
    <w:rsid w:val="0008031D"/>
    <w:pPr>
      <w:keepNext/>
      <w:keepLines/>
      <w:spacing w:before="160" w:after="80"/>
      <w:outlineLvl w:val="2"/>
    </w:pPr>
    <w:rPr>
      <w:rFonts w:eastAsiaTheme="majorEastAsia" w:cstheme="majorBidi"/>
      <w:b/>
      <w:i/>
      <w:color w:val="000000" w:themeColor="text1"/>
      <w:szCs w:val="28"/>
    </w:rPr>
  </w:style>
  <w:style w:type="paragraph" w:styleId="Heading4">
    <w:name w:val="heading 4"/>
    <w:basedOn w:val="Normal"/>
    <w:link w:val="Heading4Char"/>
    <w:autoRedefine/>
    <w:uiPriority w:val="9"/>
    <w:unhideWhenUsed/>
    <w:qFormat/>
    <w:rsid w:val="00B62297"/>
    <w:pPr>
      <w:keepNext/>
      <w:keepLines/>
      <w:spacing w:before="80" w:after="40"/>
      <w:ind w:left="720"/>
      <w:outlineLvl w:val="3"/>
    </w:pPr>
    <w:rPr>
      <w:rFonts w:eastAsiaTheme="majorEastAsia" w:cstheme="majorBidi"/>
      <w:b/>
      <w:bCs/>
      <w:i/>
      <w:iCs/>
      <w:color w:val="000000" w:themeColor="text1"/>
      <w:lang w:val="vi-VN"/>
    </w:rPr>
  </w:style>
  <w:style w:type="paragraph" w:styleId="Heading5">
    <w:name w:val="heading 5"/>
    <w:basedOn w:val="Normal"/>
    <w:next w:val="Normal"/>
    <w:link w:val="Heading5Char"/>
    <w:uiPriority w:val="9"/>
    <w:semiHidden/>
    <w:unhideWhenUsed/>
    <w:qFormat/>
    <w:rsid w:val="003A3D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3D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3D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3D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3D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A42"/>
    <w:rPr>
      <w:rFonts w:ascii="Times New Roman" w:eastAsiaTheme="majorEastAsia" w:hAnsi="Times New Roman" w:cstheme="majorBidi"/>
      <w:b/>
      <w:caps/>
      <w:color w:val="000000" w:themeColor="text1"/>
      <w:sz w:val="28"/>
      <w:szCs w:val="40"/>
      <w:lang w:val="vi-VN"/>
    </w:rPr>
  </w:style>
  <w:style w:type="character" w:customStyle="1" w:styleId="Heading2Char">
    <w:name w:val="Heading 2 Char"/>
    <w:basedOn w:val="DefaultParagraphFont"/>
    <w:link w:val="Heading2"/>
    <w:uiPriority w:val="9"/>
    <w:rsid w:val="00FB4ACB"/>
    <w:rPr>
      <w:rFonts w:ascii="Times New Roman" w:eastAsiaTheme="majorEastAsia" w:hAnsi="Times New Roman" w:cstheme="majorBidi"/>
      <w:b/>
      <w:sz w:val="28"/>
      <w:szCs w:val="32"/>
      <w:lang w:val="vi-VN"/>
    </w:rPr>
  </w:style>
  <w:style w:type="character" w:customStyle="1" w:styleId="Heading3Char">
    <w:name w:val="Heading 3 Char"/>
    <w:basedOn w:val="DefaultParagraphFont"/>
    <w:link w:val="Heading3"/>
    <w:uiPriority w:val="9"/>
    <w:rsid w:val="0008031D"/>
    <w:rPr>
      <w:rFonts w:ascii="Times New Roman" w:eastAsiaTheme="majorEastAsia" w:hAnsi="Times New Roman" w:cstheme="majorBidi"/>
      <w:b/>
      <w:i/>
      <w:color w:val="000000" w:themeColor="text1"/>
      <w:sz w:val="26"/>
      <w:szCs w:val="28"/>
    </w:rPr>
  </w:style>
  <w:style w:type="character" w:customStyle="1" w:styleId="Heading4Char">
    <w:name w:val="Heading 4 Char"/>
    <w:basedOn w:val="DefaultParagraphFont"/>
    <w:link w:val="Heading4"/>
    <w:uiPriority w:val="9"/>
    <w:rsid w:val="00B62297"/>
    <w:rPr>
      <w:rFonts w:ascii="Times New Roman" w:eastAsiaTheme="majorEastAsia" w:hAnsi="Times New Roman" w:cstheme="majorBidi"/>
      <w:b/>
      <w:bCs/>
      <w:i/>
      <w:iCs/>
      <w:color w:val="000000" w:themeColor="text1"/>
      <w:sz w:val="26"/>
      <w:lang w:val="vi-VN"/>
    </w:rPr>
  </w:style>
  <w:style w:type="character" w:customStyle="1" w:styleId="Heading5Char">
    <w:name w:val="Heading 5 Char"/>
    <w:basedOn w:val="DefaultParagraphFont"/>
    <w:link w:val="Heading5"/>
    <w:uiPriority w:val="9"/>
    <w:semiHidden/>
    <w:rsid w:val="003A3D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3D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3D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3D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3D24"/>
    <w:rPr>
      <w:rFonts w:eastAsiaTheme="majorEastAsia" w:cstheme="majorBidi"/>
      <w:color w:val="272727" w:themeColor="text1" w:themeTint="D8"/>
    </w:rPr>
  </w:style>
  <w:style w:type="paragraph" w:styleId="Title">
    <w:name w:val="Title"/>
    <w:basedOn w:val="Normal"/>
    <w:next w:val="Normal"/>
    <w:link w:val="TitleChar"/>
    <w:uiPriority w:val="10"/>
    <w:qFormat/>
    <w:rsid w:val="003A3D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3D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3D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3D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3D24"/>
    <w:pPr>
      <w:spacing w:before="160"/>
      <w:jc w:val="center"/>
    </w:pPr>
    <w:rPr>
      <w:i/>
      <w:iCs/>
      <w:color w:val="404040" w:themeColor="text1" w:themeTint="BF"/>
    </w:rPr>
  </w:style>
  <w:style w:type="character" w:customStyle="1" w:styleId="QuoteChar">
    <w:name w:val="Quote Char"/>
    <w:basedOn w:val="DefaultParagraphFont"/>
    <w:link w:val="Quote"/>
    <w:uiPriority w:val="29"/>
    <w:rsid w:val="003A3D24"/>
    <w:rPr>
      <w:i/>
      <w:iCs/>
      <w:color w:val="404040" w:themeColor="text1" w:themeTint="BF"/>
    </w:rPr>
  </w:style>
  <w:style w:type="paragraph" w:styleId="ListParagraph">
    <w:name w:val="List Paragraph"/>
    <w:basedOn w:val="Normal"/>
    <w:uiPriority w:val="34"/>
    <w:qFormat/>
    <w:rsid w:val="003A3D24"/>
    <w:pPr>
      <w:ind w:left="720"/>
      <w:contextualSpacing/>
    </w:pPr>
  </w:style>
  <w:style w:type="character" w:styleId="IntenseEmphasis">
    <w:name w:val="Intense Emphasis"/>
    <w:basedOn w:val="DefaultParagraphFont"/>
    <w:uiPriority w:val="21"/>
    <w:qFormat/>
    <w:rsid w:val="003A3D24"/>
    <w:rPr>
      <w:i/>
      <w:iCs/>
      <w:color w:val="0F4761" w:themeColor="accent1" w:themeShade="BF"/>
    </w:rPr>
  </w:style>
  <w:style w:type="paragraph" w:styleId="IntenseQuote">
    <w:name w:val="Intense Quote"/>
    <w:basedOn w:val="Normal"/>
    <w:next w:val="Normal"/>
    <w:link w:val="IntenseQuoteChar"/>
    <w:uiPriority w:val="30"/>
    <w:qFormat/>
    <w:rsid w:val="003A3D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3D24"/>
    <w:rPr>
      <w:i/>
      <w:iCs/>
      <w:color w:val="0F4761" w:themeColor="accent1" w:themeShade="BF"/>
    </w:rPr>
  </w:style>
  <w:style w:type="character" w:styleId="IntenseReference">
    <w:name w:val="Intense Reference"/>
    <w:basedOn w:val="DefaultParagraphFont"/>
    <w:uiPriority w:val="32"/>
    <w:qFormat/>
    <w:rsid w:val="003A3D24"/>
    <w:rPr>
      <w:b/>
      <w:bCs/>
      <w:smallCaps/>
      <w:color w:val="0F4761" w:themeColor="accent1" w:themeShade="BF"/>
      <w:spacing w:val="5"/>
    </w:rPr>
  </w:style>
  <w:style w:type="paragraph" w:styleId="Header">
    <w:name w:val="header"/>
    <w:basedOn w:val="Normal"/>
    <w:link w:val="HeaderChar"/>
    <w:uiPriority w:val="99"/>
    <w:unhideWhenUsed/>
    <w:rsid w:val="00F561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100"/>
  </w:style>
  <w:style w:type="paragraph" w:styleId="Footer">
    <w:name w:val="footer"/>
    <w:basedOn w:val="Normal"/>
    <w:link w:val="FooterChar"/>
    <w:uiPriority w:val="99"/>
    <w:unhideWhenUsed/>
    <w:rsid w:val="00F561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100"/>
  </w:style>
  <w:style w:type="table" w:styleId="TableGrid">
    <w:name w:val="Table Grid"/>
    <w:basedOn w:val="TableNormal"/>
    <w:uiPriority w:val="39"/>
    <w:rsid w:val="00056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A068A"/>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EC5640"/>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6A4BE6"/>
    <w:pPr>
      <w:tabs>
        <w:tab w:val="right" w:leader="dot" w:pos="9060"/>
      </w:tabs>
      <w:spacing w:after="100"/>
      <w:jc w:val="left"/>
    </w:pPr>
    <w:rPr>
      <w:b/>
      <w:bCs/>
      <w:noProof/>
    </w:rPr>
  </w:style>
  <w:style w:type="character" w:styleId="Hyperlink">
    <w:name w:val="Hyperlink"/>
    <w:basedOn w:val="DefaultParagraphFont"/>
    <w:uiPriority w:val="99"/>
    <w:unhideWhenUsed/>
    <w:rsid w:val="00EC5640"/>
    <w:rPr>
      <w:color w:val="467886" w:themeColor="hyperlink"/>
      <w:u w:val="single"/>
    </w:rPr>
  </w:style>
  <w:style w:type="paragraph" w:styleId="TOC2">
    <w:name w:val="toc 2"/>
    <w:basedOn w:val="Normal"/>
    <w:next w:val="Normal"/>
    <w:autoRedefine/>
    <w:uiPriority w:val="39"/>
    <w:unhideWhenUsed/>
    <w:rsid w:val="00DC581B"/>
    <w:pPr>
      <w:tabs>
        <w:tab w:val="right" w:leader="dot" w:pos="9060"/>
      </w:tabs>
      <w:spacing w:after="100"/>
      <w:ind w:left="260"/>
    </w:pPr>
    <w:rPr>
      <w:b/>
      <w:bCs/>
      <w:noProof/>
    </w:rPr>
  </w:style>
  <w:style w:type="character" w:customStyle="1" w:styleId="fontstyle21">
    <w:name w:val="fontstyle21"/>
    <w:basedOn w:val="DefaultParagraphFont"/>
    <w:rsid w:val="007044EE"/>
    <w:rPr>
      <w:rFonts w:ascii="TimesNewRomanPSMT" w:hAnsi="TimesNewRomanPSMT" w:hint="default"/>
      <w:b w:val="0"/>
      <w:bCs w:val="0"/>
      <w:i w:val="0"/>
      <w:iCs w:val="0"/>
      <w:color w:val="000000"/>
      <w:sz w:val="26"/>
      <w:szCs w:val="26"/>
    </w:rPr>
  </w:style>
  <w:style w:type="paragraph" w:styleId="TOC3">
    <w:name w:val="toc 3"/>
    <w:basedOn w:val="Normal"/>
    <w:next w:val="Normal"/>
    <w:autoRedefine/>
    <w:uiPriority w:val="39"/>
    <w:unhideWhenUsed/>
    <w:rsid w:val="00C901E4"/>
    <w:pPr>
      <w:spacing w:after="100"/>
      <w:ind w:left="440"/>
    </w:pPr>
  </w:style>
  <w:style w:type="paragraph" w:styleId="CommentText">
    <w:name w:val="annotation text"/>
    <w:basedOn w:val="Normal"/>
    <w:link w:val="CommentTextChar"/>
    <w:uiPriority w:val="99"/>
    <w:unhideWhenUsed/>
    <w:rsid w:val="00AF65DE"/>
    <w:pPr>
      <w:spacing w:line="240" w:lineRule="auto"/>
    </w:pPr>
    <w:rPr>
      <w:sz w:val="20"/>
      <w:szCs w:val="20"/>
    </w:rPr>
  </w:style>
  <w:style w:type="character" w:customStyle="1" w:styleId="CommentTextChar">
    <w:name w:val="Comment Text Char"/>
    <w:basedOn w:val="DefaultParagraphFont"/>
    <w:link w:val="CommentText"/>
    <w:uiPriority w:val="99"/>
    <w:rsid w:val="00AF65DE"/>
    <w:rPr>
      <w:rFonts w:ascii="Times New Roman" w:hAnsi="Times New Roman"/>
      <w:sz w:val="20"/>
      <w:szCs w:val="20"/>
    </w:rPr>
  </w:style>
  <w:style w:type="character" w:styleId="CommentReference">
    <w:name w:val="annotation reference"/>
    <w:basedOn w:val="DefaultParagraphFont"/>
    <w:uiPriority w:val="99"/>
    <w:semiHidden/>
    <w:unhideWhenUsed/>
    <w:rsid w:val="00AF65DE"/>
    <w:rPr>
      <w:sz w:val="16"/>
      <w:szCs w:val="16"/>
    </w:rPr>
  </w:style>
  <w:style w:type="character" w:styleId="HTMLCode">
    <w:name w:val="HTML Code"/>
    <w:basedOn w:val="DefaultParagraphFont"/>
    <w:uiPriority w:val="99"/>
    <w:semiHidden/>
    <w:unhideWhenUsed/>
    <w:rsid w:val="001F7831"/>
    <w:rPr>
      <w:rFonts w:ascii="Courier New" w:eastAsia="Times New Roman" w:hAnsi="Courier New" w:cs="Courier New"/>
      <w:sz w:val="20"/>
      <w:szCs w:val="20"/>
    </w:rPr>
  </w:style>
  <w:style w:type="character" w:styleId="Strong">
    <w:name w:val="Strong"/>
    <w:basedOn w:val="DefaultParagraphFont"/>
    <w:uiPriority w:val="22"/>
    <w:qFormat/>
    <w:rsid w:val="00BF5158"/>
    <w:rPr>
      <w:b/>
      <w:bCs/>
    </w:rPr>
  </w:style>
  <w:style w:type="paragraph" w:styleId="CommentSubject">
    <w:name w:val="annotation subject"/>
    <w:basedOn w:val="CommentText"/>
    <w:next w:val="CommentText"/>
    <w:link w:val="CommentSubjectChar"/>
    <w:uiPriority w:val="99"/>
    <w:semiHidden/>
    <w:unhideWhenUsed/>
    <w:rsid w:val="00EA0850"/>
    <w:rPr>
      <w:b/>
      <w:bCs/>
    </w:rPr>
  </w:style>
  <w:style w:type="character" w:customStyle="1" w:styleId="CommentSubjectChar">
    <w:name w:val="Comment Subject Char"/>
    <w:basedOn w:val="CommentTextChar"/>
    <w:link w:val="CommentSubject"/>
    <w:uiPriority w:val="99"/>
    <w:semiHidden/>
    <w:rsid w:val="00EA0850"/>
    <w:rPr>
      <w:rFonts w:ascii="Times New Roman" w:hAnsi="Times New Roman"/>
      <w:b/>
      <w:bCs/>
      <w:sz w:val="20"/>
      <w:szCs w:val="20"/>
    </w:rPr>
  </w:style>
  <w:style w:type="paragraph" w:styleId="Caption">
    <w:name w:val="caption"/>
    <w:basedOn w:val="Normal"/>
    <w:next w:val="Normal"/>
    <w:uiPriority w:val="35"/>
    <w:unhideWhenUsed/>
    <w:qFormat/>
    <w:rsid w:val="002E1DC2"/>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572609"/>
    <w:pPr>
      <w:spacing w:after="0"/>
    </w:pPr>
  </w:style>
  <w:style w:type="character" w:styleId="UnresolvedMention">
    <w:name w:val="Unresolved Mention"/>
    <w:basedOn w:val="DefaultParagraphFont"/>
    <w:uiPriority w:val="99"/>
    <w:semiHidden/>
    <w:unhideWhenUsed/>
    <w:rsid w:val="001947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16957">
      <w:bodyDiv w:val="1"/>
      <w:marLeft w:val="0"/>
      <w:marRight w:val="0"/>
      <w:marTop w:val="0"/>
      <w:marBottom w:val="0"/>
      <w:divBdr>
        <w:top w:val="none" w:sz="0" w:space="0" w:color="auto"/>
        <w:left w:val="none" w:sz="0" w:space="0" w:color="auto"/>
        <w:bottom w:val="none" w:sz="0" w:space="0" w:color="auto"/>
        <w:right w:val="none" w:sz="0" w:space="0" w:color="auto"/>
      </w:divBdr>
      <w:divsChild>
        <w:div w:id="1021663111">
          <w:marLeft w:val="0"/>
          <w:marRight w:val="0"/>
          <w:marTop w:val="0"/>
          <w:marBottom w:val="0"/>
          <w:divBdr>
            <w:top w:val="none" w:sz="0" w:space="0" w:color="auto"/>
            <w:left w:val="none" w:sz="0" w:space="0" w:color="auto"/>
            <w:bottom w:val="none" w:sz="0" w:space="0" w:color="auto"/>
            <w:right w:val="none" w:sz="0" w:space="0" w:color="auto"/>
          </w:divBdr>
          <w:divsChild>
            <w:div w:id="131487683">
              <w:marLeft w:val="0"/>
              <w:marRight w:val="0"/>
              <w:marTop w:val="0"/>
              <w:marBottom w:val="0"/>
              <w:divBdr>
                <w:top w:val="none" w:sz="0" w:space="0" w:color="auto"/>
                <w:left w:val="none" w:sz="0" w:space="0" w:color="auto"/>
                <w:bottom w:val="none" w:sz="0" w:space="0" w:color="auto"/>
                <w:right w:val="none" w:sz="0" w:space="0" w:color="auto"/>
              </w:divBdr>
            </w:div>
            <w:div w:id="137653388">
              <w:marLeft w:val="0"/>
              <w:marRight w:val="0"/>
              <w:marTop w:val="0"/>
              <w:marBottom w:val="0"/>
              <w:divBdr>
                <w:top w:val="none" w:sz="0" w:space="0" w:color="auto"/>
                <w:left w:val="none" w:sz="0" w:space="0" w:color="auto"/>
                <w:bottom w:val="none" w:sz="0" w:space="0" w:color="auto"/>
                <w:right w:val="none" w:sz="0" w:space="0" w:color="auto"/>
              </w:divBdr>
            </w:div>
            <w:div w:id="166529261">
              <w:marLeft w:val="0"/>
              <w:marRight w:val="0"/>
              <w:marTop w:val="0"/>
              <w:marBottom w:val="0"/>
              <w:divBdr>
                <w:top w:val="none" w:sz="0" w:space="0" w:color="auto"/>
                <w:left w:val="none" w:sz="0" w:space="0" w:color="auto"/>
                <w:bottom w:val="none" w:sz="0" w:space="0" w:color="auto"/>
                <w:right w:val="none" w:sz="0" w:space="0" w:color="auto"/>
              </w:divBdr>
            </w:div>
            <w:div w:id="173692124">
              <w:marLeft w:val="0"/>
              <w:marRight w:val="0"/>
              <w:marTop w:val="0"/>
              <w:marBottom w:val="0"/>
              <w:divBdr>
                <w:top w:val="none" w:sz="0" w:space="0" w:color="auto"/>
                <w:left w:val="none" w:sz="0" w:space="0" w:color="auto"/>
                <w:bottom w:val="none" w:sz="0" w:space="0" w:color="auto"/>
                <w:right w:val="none" w:sz="0" w:space="0" w:color="auto"/>
              </w:divBdr>
            </w:div>
            <w:div w:id="189074715">
              <w:marLeft w:val="0"/>
              <w:marRight w:val="0"/>
              <w:marTop w:val="0"/>
              <w:marBottom w:val="0"/>
              <w:divBdr>
                <w:top w:val="none" w:sz="0" w:space="0" w:color="auto"/>
                <w:left w:val="none" w:sz="0" w:space="0" w:color="auto"/>
                <w:bottom w:val="none" w:sz="0" w:space="0" w:color="auto"/>
                <w:right w:val="none" w:sz="0" w:space="0" w:color="auto"/>
              </w:divBdr>
            </w:div>
            <w:div w:id="238948668">
              <w:marLeft w:val="0"/>
              <w:marRight w:val="0"/>
              <w:marTop w:val="0"/>
              <w:marBottom w:val="0"/>
              <w:divBdr>
                <w:top w:val="none" w:sz="0" w:space="0" w:color="auto"/>
                <w:left w:val="none" w:sz="0" w:space="0" w:color="auto"/>
                <w:bottom w:val="none" w:sz="0" w:space="0" w:color="auto"/>
                <w:right w:val="none" w:sz="0" w:space="0" w:color="auto"/>
              </w:divBdr>
            </w:div>
            <w:div w:id="265311184">
              <w:marLeft w:val="0"/>
              <w:marRight w:val="0"/>
              <w:marTop w:val="0"/>
              <w:marBottom w:val="0"/>
              <w:divBdr>
                <w:top w:val="none" w:sz="0" w:space="0" w:color="auto"/>
                <w:left w:val="none" w:sz="0" w:space="0" w:color="auto"/>
                <w:bottom w:val="none" w:sz="0" w:space="0" w:color="auto"/>
                <w:right w:val="none" w:sz="0" w:space="0" w:color="auto"/>
              </w:divBdr>
            </w:div>
            <w:div w:id="271519215">
              <w:marLeft w:val="0"/>
              <w:marRight w:val="0"/>
              <w:marTop w:val="0"/>
              <w:marBottom w:val="0"/>
              <w:divBdr>
                <w:top w:val="none" w:sz="0" w:space="0" w:color="auto"/>
                <w:left w:val="none" w:sz="0" w:space="0" w:color="auto"/>
                <w:bottom w:val="none" w:sz="0" w:space="0" w:color="auto"/>
                <w:right w:val="none" w:sz="0" w:space="0" w:color="auto"/>
              </w:divBdr>
            </w:div>
            <w:div w:id="398213978">
              <w:marLeft w:val="0"/>
              <w:marRight w:val="0"/>
              <w:marTop w:val="0"/>
              <w:marBottom w:val="0"/>
              <w:divBdr>
                <w:top w:val="none" w:sz="0" w:space="0" w:color="auto"/>
                <w:left w:val="none" w:sz="0" w:space="0" w:color="auto"/>
                <w:bottom w:val="none" w:sz="0" w:space="0" w:color="auto"/>
                <w:right w:val="none" w:sz="0" w:space="0" w:color="auto"/>
              </w:divBdr>
            </w:div>
            <w:div w:id="428281897">
              <w:marLeft w:val="0"/>
              <w:marRight w:val="0"/>
              <w:marTop w:val="0"/>
              <w:marBottom w:val="0"/>
              <w:divBdr>
                <w:top w:val="none" w:sz="0" w:space="0" w:color="auto"/>
                <w:left w:val="none" w:sz="0" w:space="0" w:color="auto"/>
                <w:bottom w:val="none" w:sz="0" w:space="0" w:color="auto"/>
                <w:right w:val="none" w:sz="0" w:space="0" w:color="auto"/>
              </w:divBdr>
            </w:div>
            <w:div w:id="480079542">
              <w:marLeft w:val="0"/>
              <w:marRight w:val="0"/>
              <w:marTop w:val="0"/>
              <w:marBottom w:val="0"/>
              <w:divBdr>
                <w:top w:val="none" w:sz="0" w:space="0" w:color="auto"/>
                <w:left w:val="none" w:sz="0" w:space="0" w:color="auto"/>
                <w:bottom w:val="none" w:sz="0" w:space="0" w:color="auto"/>
                <w:right w:val="none" w:sz="0" w:space="0" w:color="auto"/>
              </w:divBdr>
            </w:div>
            <w:div w:id="498082401">
              <w:marLeft w:val="0"/>
              <w:marRight w:val="0"/>
              <w:marTop w:val="0"/>
              <w:marBottom w:val="0"/>
              <w:divBdr>
                <w:top w:val="none" w:sz="0" w:space="0" w:color="auto"/>
                <w:left w:val="none" w:sz="0" w:space="0" w:color="auto"/>
                <w:bottom w:val="none" w:sz="0" w:space="0" w:color="auto"/>
                <w:right w:val="none" w:sz="0" w:space="0" w:color="auto"/>
              </w:divBdr>
            </w:div>
            <w:div w:id="679281565">
              <w:marLeft w:val="0"/>
              <w:marRight w:val="0"/>
              <w:marTop w:val="0"/>
              <w:marBottom w:val="0"/>
              <w:divBdr>
                <w:top w:val="none" w:sz="0" w:space="0" w:color="auto"/>
                <w:left w:val="none" w:sz="0" w:space="0" w:color="auto"/>
                <w:bottom w:val="none" w:sz="0" w:space="0" w:color="auto"/>
                <w:right w:val="none" w:sz="0" w:space="0" w:color="auto"/>
              </w:divBdr>
            </w:div>
            <w:div w:id="793250273">
              <w:marLeft w:val="0"/>
              <w:marRight w:val="0"/>
              <w:marTop w:val="0"/>
              <w:marBottom w:val="0"/>
              <w:divBdr>
                <w:top w:val="none" w:sz="0" w:space="0" w:color="auto"/>
                <w:left w:val="none" w:sz="0" w:space="0" w:color="auto"/>
                <w:bottom w:val="none" w:sz="0" w:space="0" w:color="auto"/>
                <w:right w:val="none" w:sz="0" w:space="0" w:color="auto"/>
              </w:divBdr>
            </w:div>
            <w:div w:id="850531449">
              <w:marLeft w:val="0"/>
              <w:marRight w:val="0"/>
              <w:marTop w:val="0"/>
              <w:marBottom w:val="0"/>
              <w:divBdr>
                <w:top w:val="none" w:sz="0" w:space="0" w:color="auto"/>
                <w:left w:val="none" w:sz="0" w:space="0" w:color="auto"/>
                <w:bottom w:val="none" w:sz="0" w:space="0" w:color="auto"/>
                <w:right w:val="none" w:sz="0" w:space="0" w:color="auto"/>
              </w:divBdr>
            </w:div>
            <w:div w:id="853570376">
              <w:marLeft w:val="0"/>
              <w:marRight w:val="0"/>
              <w:marTop w:val="0"/>
              <w:marBottom w:val="0"/>
              <w:divBdr>
                <w:top w:val="none" w:sz="0" w:space="0" w:color="auto"/>
                <w:left w:val="none" w:sz="0" w:space="0" w:color="auto"/>
                <w:bottom w:val="none" w:sz="0" w:space="0" w:color="auto"/>
                <w:right w:val="none" w:sz="0" w:space="0" w:color="auto"/>
              </w:divBdr>
            </w:div>
            <w:div w:id="916325481">
              <w:marLeft w:val="0"/>
              <w:marRight w:val="0"/>
              <w:marTop w:val="0"/>
              <w:marBottom w:val="0"/>
              <w:divBdr>
                <w:top w:val="none" w:sz="0" w:space="0" w:color="auto"/>
                <w:left w:val="none" w:sz="0" w:space="0" w:color="auto"/>
                <w:bottom w:val="none" w:sz="0" w:space="0" w:color="auto"/>
                <w:right w:val="none" w:sz="0" w:space="0" w:color="auto"/>
              </w:divBdr>
            </w:div>
            <w:div w:id="977958235">
              <w:marLeft w:val="0"/>
              <w:marRight w:val="0"/>
              <w:marTop w:val="0"/>
              <w:marBottom w:val="0"/>
              <w:divBdr>
                <w:top w:val="none" w:sz="0" w:space="0" w:color="auto"/>
                <w:left w:val="none" w:sz="0" w:space="0" w:color="auto"/>
                <w:bottom w:val="none" w:sz="0" w:space="0" w:color="auto"/>
                <w:right w:val="none" w:sz="0" w:space="0" w:color="auto"/>
              </w:divBdr>
            </w:div>
            <w:div w:id="1097411536">
              <w:marLeft w:val="0"/>
              <w:marRight w:val="0"/>
              <w:marTop w:val="0"/>
              <w:marBottom w:val="0"/>
              <w:divBdr>
                <w:top w:val="none" w:sz="0" w:space="0" w:color="auto"/>
                <w:left w:val="none" w:sz="0" w:space="0" w:color="auto"/>
                <w:bottom w:val="none" w:sz="0" w:space="0" w:color="auto"/>
                <w:right w:val="none" w:sz="0" w:space="0" w:color="auto"/>
              </w:divBdr>
            </w:div>
            <w:div w:id="1097671783">
              <w:marLeft w:val="0"/>
              <w:marRight w:val="0"/>
              <w:marTop w:val="0"/>
              <w:marBottom w:val="0"/>
              <w:divBdr>
                <w:top w:val="none" w:sz="0" w:space="0" w:color="auto"/>
                <w:left w:val="none" w:sz="0" w:space="0" w:color="auto"/>
                <w:bottom w:val="none" w:sz="0" w:space="0" w:color="auto"/>
                <w:right w:val="none" w:sz="0" w:space="0" w:color="auto"/>
              </w:divBdr>
            </w:div>
            <w:div w:id="1185905502">
              <w:marLeft w:val="0"/>
              <w:marRight w:val="0"/>
              <w:marTop w:val="0"/>
              <w:marBottom w:val="0"/>
              <w:divBdr>
                <w:top w:val="none" w:sz="0" w:space="0" w:color="auto"/>
                <w:left w:val="none" w:sz="0" w:space="0" w:color="auto"/>
                <w:bottom w:val="none" w:sz="0" w:space="0" w:color="auto"/>
                <w:right w:val="none" w:sz="0" w:space="0" w:color="auto"/>
              </w:divBdr>
            </w:div>
            <w:div w:id="1200506441">
              <w:marLeft w:val="0"/>
              <w:marRight w:val="0"/>
              <w:marTop w:val="0"/>
              <w:marBottom w:val="0"/>
              <w:divBdr>
                <w:top w:val="none" w:sz="0" w:space="0" w:color="auto"/>
                <w:left w:val="none" w:sz="0" w:space="0" w:color="auto"/>
                <w:bottom w:val="none" w:sz="0" w:space="0" w:color="auto"/>
                <w:right w:val="none" w:sz="0" w:space="0" w:color="auto"/>
              </w:divBdr>
            </w:div>
            <w:div w:id="1207336168">
              <w:marLeft w:val="0"/>
              <w:marRight w:val="0"/>
              <w:marTop w:val="0"/>
              <w:marBottom w:val="0"/>
              <w:divBdr>
                <w:top w:val="none" w:sz="0" w:space="0" w:color="auto"/>
                <w:left w:val="none" w:sz="0" w:space="0" w:color="auto"/>
                <w:bottom w:val="none" w:sz="0" w:space="0" w:color="auto"/>
                <w:right w:val="none" w:sz="0" w:space="0" w:color="auto"/>
              </w:divBdr>
            </w:div>
            <w:div w:id="1233658542">
              <w:marLeft w:val="0"/>
              <w:marRight w:val="0"/>
              <w:marTop w:val="0"/>
              <w:marBottom w:val="0"/>
              <w:divBdr>
                <w:top w:val="none" w:sz="0" w:space="0" w:color="auto"/>
                <w:left w:val="none" w:sz="0" w:space="0" w:color="auto"/>
                <w:bottom w:val="none" w:sz="0" w:space="0" w:color="auto"/>
                <w:right w:val="none" w:sz="0" w:space="0" w:color="auto"/>
              </w:divBdr>
            </w:div>
            <w:div w:id="1264730767">
              <w:marLeft w:val="0"/>
              <w:marRight w:val="0"/>
              <w:marTop w:val="0"/>
              <w:marBottom w:val="0"/>
              <w:divBdr>
                <w:top w:val="none" w:sz="0" w:space="0" w:color="auto"/>
                <w:left w:val="none" w:sz="0" w:space="0" w:color="auto"/>
                <w:bottom w:val="none" w:sz="0" w:space="0" w:color="auto"/>
                <w:right w:val="none" w:sz="0" w:space="0" w:color="auto"/>
              </w:divBdr>
            </w:div>
            <w:div w:id="1318222820">
              <w:marLeft w:val="0"/>
              <w:marRight w:val="0"/>
              <w:marTop w:val="0"/>
              <w:marBottom w:val="0"/>
              <w:divBdr>
                <w:top w:val="none" w:sz="0" w:space="0" w:color="auto"/>
                <w:left w:val="none" w:sz="0" w:space="0" w:color="auto"/>
                <w:bottom w:val="none" w:sz="0" w:space="0" w:color="auto"/>
                <w:right w:val="none" w:sz="0" w:space="0" w:color="auto"/>
              </w:divBdr>
            </w:div>
            <w:div w:id="1328443164">
              <w:marLeft w:val="0"/>
              <w:marRight w:val="0"/>
              <w:marTop w:val="0"/>
              <w:marBottom w:val="0"/>
              <w:divBdr>
                <w:top w:val="none" w:sz="0" w:space="0" w:color="auto"/>
                <w:left w:val="none" w:sz="0" w:space="0" w:color="auto"/>
                <w:bottom w:val="none" w:sz="0" w:space="0" w:color="auto"/>
                <w:right w:val="none" w:sz="0" w:space="0" w:color="auto"/>
              </w:divBdr>
            </w:div>
            <w:div w:id="1334142524">
              <w:marLeft w:val="0"/>
              <w:marRight w:val="0"/>
              <w:marTop w:val="0"/>
              <w:marBottom w:val="0"/>
              <w:divBdr>
                <w:top w:val="none" w:sz="0" w:space="0" w:color="auto"/>
                <w:left w:val="none" w:sz="0" w:space="0" w:color="auto"/>
                <w:bottom w:val="none" w:sz="0" w:space="0" w:color="auto"/>
                <w:right w:val="none" w:sz="0" w:space="0" w:color="auto"/>
              </w:divBdr>
            </w:div>
            <w:div w:id="1486628699">
              <w:marLeft w:val="0"/>
              <w:marRight w:val="0"/>
              <w:marTop w:val="0"/>
              <w:marBottom w:val="0"/>
              <w:divBdr>
                <w:top w:val="none" w:sz="0" w:space="0" w:color="auto"/>
                <w:left w:val="none" w:sz="0" w:space="0" w:color="auto"/>
                <w:bottom w:val="none" w:sz="0" w:space="0" w:color="auto"/>
                <w:right w:val="none" w:sz="0" w:space="0" w:color="auto"/>
              </w:divBdr>
            </w:div>
            <w:div w:id="1652446382">
              <w:marLeft w:val="0"/>
              <w:marRight w:val="0"/>
              <w:marTop w:val="0"/>
              <w:marBottom w:val="0"/>
              <w:divBdr>
                <w:top w:val="none" w:sz="0" w:space="0" w:color="auto"/>
                <w:left w:val="none" w:sz="0" w:space="0" w:color="auto"/>
                <w:bottom w:val="none" w:sz="0" w:space="0" w:color="auto"/>
                <w:right w:val="none" w:sz="0" w:space="0" w:color="auto"/>
              </w:divBdr>
            </w:div>
            <w:div w:id="1707287516">
              <w:marLeft w:val="0"/>
              <w:marRight w:val="0"/>
              <w:marTop w:val="0"/>
              <w:marBottom w:val="0"/>
              <w:divBdr>
                <w:top w:val="none" w:sz="0" w:space="0" w:color="auto"/>
                <w:left w:val="none" w:sz="0" w:space="0" w:color="auto"/>
                <w:bottom w:val="none" w:sz="0" w:space="0" w:color="auto"/>
                <w:right w:val="none" w:sz="0" w:space="0" w:color="auto"/>
              </w:divBdr>
            </w:div>
            <w:div w:id="1758359687">
              <w:marLeft w:val="0"/>
              <w:marRight w:val="0"/>
              <w:marTop w:val="0"/>
              <w:marBottom w:val="0"/>
              <w:divBdr>
                <w:top w:val="none" w:sz="0" w:space="0" w:color="auto"/>
                <w:left w:val="none" w:sz="0" w:space="0" w:color="auto"/>
                <w:bottom w:val="none" w:sz="0" w:space="0" w:color="auto"/>
                <w:right w:val="none" w:sz="0" w:space="0" w:color="auto"/>
              </w:divBdr>
            </w:div>
            <w:div w:id="1809011189">
              <w:marLeft w:val="0"/>
              <w:marRight w:val="0"/>
              <w:marTop w:val="0"/>
              <w:marBottom w:val="0"/>
              <w:divBdr>
                <w:top w:val="none" w:sz="0" w:space="0" w:color="auto"/>
                <w:left w:val="none" w:sz="0" w:space="0" w:color="auto"/>
                <w:bottom w:val="none" w:sz="0" w:space="0" w:color="auto"/>
                <w:right w:val="none" w:sz="0" w:space="0" w:color="auto"/>
              </w:divBdr>
            </w:div>
            <w:div w:id="1821343492">
              <w:marLeft w:val="0"/>
              <w:marRight w:val="0"/>
              <w:marTop w:val="0"/>
              <w:marBottom w:val="0"/>
              <w:divBdr>
                <w:top w:val="none" w:sz="0" w:space="0" w:color="auto"/>
                <w:left w:val="none" w:sz="0" w:space="0" w:color="auto"/>
                <w:bottom w:val="none" w:sz="0" w:space="0" w:color="auto"/>
                <w:right w:val="none" w:sz="0" w:space="0" w:color="auto"/>
              </w:divBdr>
            </w:div>
            <w:div w:id="1844664447">
              <w:marLeft w:val="0"/>
              <w:marRight w:val="0"/>
              <w:marTop w:val="0"/>
              <w:marBottom w:val="0"/>
              <w:divBdr>
                <w:top w:val="none" w:sz="0" w:space="0" w:color="auto"/>
                <w:left w:val="none" w:sz="0" w:space="0" w:color="auto"/>
                <w:bottom w:val="none" w:sz="0" w:space="0" w:color="auto"/>
                <w:right w:val="none" w:sz="0" w:space="0" w:color="auto"/>
              </w:divBdr>
            </w:div>
            <w:div w:id="1923248466">
              <w:marLeft w:val="0"/>
              <w:marRight w:val="0"/>
              <w:marTop w:val="0"/>
              <w:marBottom w:val="0"/>
              <w:divBdr>
                <w:top w:val="none" w:sz="0" w:space="0" w:color="auto"/>
                <w:left w:val="none" w:sz="0" w:space="0" w:color="auto"/>
                <w:bottom w:val="none" w:sz="0" w:space="0" w:color="auto"/>
                <w:right w:val="none" w:sz="0" w:space="0" w:color="auto"/>
              </w:divBdr>
            </w:div>
            <w:div w:id="1939635690">
              <w:marLeft w:val="0"/>
              <w:marRight w:val="0"/>
              <w:marTop w:val="0"/>
              <w:marBottom w:val="0"/>
              <w:divBdr>
                <w:top w:val="none" w:sz="0" w:space="0" w:color="auto"/>
                <w:left w:val="none" w:sz="0" w:space="0" w:color="auto"/>
                <w:bottom w:val="none" w:sz="0" w:space="0" w:color="auto"/>
                <w:right w:val="none" w:sz="0" w:space="0" w:color="auto"/>
              </w:divBdr>
            </w:div>
            <w:div w:id="2016491494">
              <w:marLeft w:val="0"/>
              <w:marRight w:val="0"/>
              <w:marTop w:val="0"/>
              <w:marBottom w:val="0"/>
              <w:divBdr>
                <w:top w:val="none" w:sz="0" w:space="0" w:color="auto"/>
                <w:left w:val="none" w:sz="0" w:space="0" w:color="auto"/>
                <w:bottom w:val="none" w:sz="0" w:space="0" w:color="auto"/>
                <w:right w:val="none" w:sz="0" w:space="0" w:color="auto"/>
              </w:divBdr>
            </w:div>
            <w:div w:id="2043747904">
              <w:marLeft w:val="0"/>
              <w:marRight w:val="0"/>
              <w:marTop w:val="0"/>
              <w:marBottom w:val="0"/>
              <w:divBdr>
                <w:top w:val="none" w:sz="0" w:space="0" w:color="auto"/>
                <w:left w:val="none" w:sz="0" w:space="0" w:color="auto"/>
                <w:bottom w:val="none" w:sz="0" w:space="0" w:color="auto"/>
                <w:right w:val="none" w:sz="0" w:space="0" w:color="auto"/>
              </w:divBdr>
            </w:div>
            <w:div w:id="2064862735">
              <w:marLeft w:val="0"/>
              <w:marRight w:val="0"/>
              <w:marTop w:val="0"/>
              <w:marBottom w:val="0"/>
              <w:divBdr>
                <w:top w:val="none" w:sz="0" w:space="0" w:color="auto"/>
                <w:left w:val="none" w:sz="0" w:space="0" w:color="auto"/>
                <w:bottom w:val="none" w:sz="0" w:space="0" w:color="auto"/>
                <w:right w:val="none" w:sz="0" w:space="0" w:color="auto"/>
              </w:divBdr>
            </w:div>
            <w:div w:id="2081054648">
              <w:marLeft w:val="0"/>
              <w:marRight w:val="0"/>
              <w:marTop w:val="0"/>
              <w:marBottom w:val="0"/>
              <w:divBdr>
                <w:top w:val="none" w:sz="0" w:space="0" w:color="auto"/>
                <w:left w:val="none" w:sz="0" w:space="0" w:color="auto"/>
                <w:bottom w:val="none" w:sz="0" w:space="0" w:color="auto"/>
                <w:right w:val="none" w:sz="0" w:space="0" w:color="auto"/>
              </w:divBdr>
            </w:div>
            <w:div w:id="2108502034">
              <w:marLeft w:val="0"/>
              <w:marRight w:val="0"/>
              <w:marTop w:val="0"/>
              <w:marBottom w:val="0"/>
              <w:divBdr>
                <w:top w:val="none" w:sz="0" w:space="0" w:color="auto"/>
                <w:left w:val="none" w:sz="0" w:space="0" w:color="auto"/>
                <w:bottom w:val="none" w:sz="0" w:space="0" w:color="auto"/>
                <w:right w:val="none" w:sz="0" w:space="0" w:color="auto"/>
              </w:divBdr>
            </w:div>
            <w:div w:id="21165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9017">
      <w:bodyDiv w:val="1"/>
      <w:marLeft w:val="0"/>
      <w:marRight w:val="0"/>
      <w:marTop w:val="0"/>
      <w:marBottom w:val="0"/>
      <w:divBdr>
        <w:top w:val="none" w:sz="0" w:space="0" w:color="auto"/>
        <w:left w:val="none" w:sz="0" w:space="0" w:color="auto"/>
        <w:bottom w:val="none" w:sz="0" w:space="0" w:color="auto"/>
        <w:right w:val="none" w:sz="0" w:space="0" w:color="auto"/>
      </w:divBdr>
      <w:divsChild>
        <w:div w:id="1908227450">
          <w:marLeft w:val="0"/>
          <w:marRight w:val="0"/>
          <w:marTop w:val="0"/>
          <w:marBottom w:val="0"/>
          <w:divBdr>
            <w:top w:val="none" w:sz="0" w:space="0" w:color="auto"/>
            <w:left w:val="none" w:sz="0" w:space="0" w:color="auto"/>
            <w:bottom w:val="none" w:sz="0" w:space="0" w:color="auto"/>
            <w:right w:val="none" w:sz="0" w:space="0" w:color="auto"/>
          </w:divBdr>
          <w:divsChild>
            <w:div w:id="55134175">
              <w:marLeft w:val="0"/>
              <w:marRight w:val="0"/>
              <w:marTop w:val="0"/>
              <w:marBottom w:val="0"/>
              <w:divBdr>
                <w:top w:val="none" w:sz="0" w:space="0" w:color="auto"/>
                <w:left w:val="none" w:sz="0" w:space="0" w:color="auto"/>
                <w:bottom w:val="none" w:sz="0" w:space="0" w:color="auto"/>
                <w:right w:val="none" w:sz="0" w:space="0" w:color="auto"/>
              </w:divBdr>
            </w:div>
            <w:div w:id="91248249">
              <w:marLeft w:val="0"/>
              <w:marRight w:val="0"/>
              <w:marTop w:val="0"/>
              <w:marBottom w:val="0"/>
              <w:divBdr>
                <w:top w:val="none" w:sz="0" w:space="0" w:color="auto"/>
                <w:left w:val="none" w:sz="0" w:space="0" w:color="auto"/>
                <w:bottom w:val="none" w:sz="0" w:space="0" w:color="auto"/>
                <w:right w:val="none" w:sz="0" w:space="0" w:color="auto"/>
              </w:divBdr>
            </w:div>
            <w:div w:id="105002249">
              <w:marLeft w:val="0"/>
              <w:marRight w:val="0"/>
              <w:marTop w:val="0"/>
              <w:marBottom w:val="0"/>
              <w:divBdr>
                <w:top w:val="none" w:sz="0" w:space="0" w:color="auto"/>
                <w:left w:val="none" w:sz="0" w:space="0" w:color="auto"/>
                <w:bottom w:val="none" w:sz="0" w:space="0" w:color="auto"/>
                <w:right w:val="none" w:sz="0" w:space="0" w:color="auto"/>
              </w:divBdr>
            </w:div>
            <w:div w:id="134490895">
              <w:marLeft w:val="0"/>
              <w:marRight w:val="0"/>
              <w:marTop w:val="0"/>
              <w:marBottom w:val="0"/>
              <w:divBdr>
                <w:top w:val="none" w:sz="0" w:space="0" w:color="auto"/>
                <w:left w:val="none" w:sz="0" w:space="0" w:color="auto"/>
                <w:bottom w:val="none" w:sz="0" w:space="0" w:color="auto"/>
                <w:right w:val="none" w:sz="0" w:space="0" w:color="auto"/>
              </w:divBdr>
            </w:div>
            <w:div w:id="145707524">
              <w:marLeft w:val="0"/>
              <w:marRight w:val="0"/>
              <w:marTop w:val="0"/>
              <w:marBottom w:val="0"/>
              <w:divBdr>
                <w:top w:val="none" w:sz="0" w:space="0" w:color="auto"/>
                <w:left w:val="none" w:sz="0" w:space="0" w:color="auto"/>
                <w:bottom w:val="none" w:sz="0" w:space="0" w:color="auto"/>
                <w:right w:val="none" w:sz="0" w:space="0" w:color="auto"/>
              </w:divBdr>
            </w:div>
            <w:div w:id="206066084">
              <w:marLeft w:val="0"/>
              <w:marRight w:val="0"/>
              <w:marTop w:val="0"/>
              <w:marBottom w:val="0"/>
              <w:divBdr>
                <w:top w:val="none" w:sz="0" w:space="0" w:color="auto"/>
                <w:left w:val="none" w:sz="0" w:space="0" w:color="auto"/>
                <w:bottom w:val="none" w:sz="0" w:space="0" w:color="auto"/>
                <w:right w:val="none" w:sz="0" w:space="0" w:color="auto"/>
              </w:divBdr>
            </w:div>
            <w:div w:id="207230399">
              <w:marLeft w:val="0"/>
              <w:marRight w:val="0"/>
              <w:marTop w:val="0"/>
              <w:marBottom w:val="0"/>
              <w:divBdr>
                <w:top w:val="none" w:sz="0" w:space="0" w:color="auto"/>
                <w:left w:val="none" w:sz="0" w:space="0" w:color="auto"/>
                <w:bottom w:val="none" w:sz="0" w:space="0" w:color="auto"/>
                <w:right w:val="none" w:sz="0" w:space="0" w:color="auto"/>
              </w:divBdr>
            </w:div>
            <w:div w:id="296570809">
              <w:marLeft w:val="0"/>
              <w:marRight w:val="0"/>
              <w:marTop w:val="0"/>
              <w:marBottom w:val="0"/>
              <w:divBdr>
                <w:top w:val="none" w:sz="0" w:space="0" w:color="auto"/>
                <w:left w:val="none" w:sz="0" w:space="0" w:color="auto"/>
                <w:bottom w:val="none" w:sz="0" w:space="0" w:color="auto"/>
                <w:right w:val="none" w:sz="0" w:space="0" w:color="auto"/>
              </w:divBdr>
            </w:div>
            <w:div w:id="321088620">
              <w:marLeft w:val="0"/>
              <w:marRight w:val="0"/>
              <w:marTop w:val="0"/>
              <w:marBottom w:val="0"/>
              <w:divBdr>
                <w:top w:val="none" w:sz="0" w:space="0" w:color="auto"/>
                <w:left w:val="none" w:sz="0" w:space="0" w:color="auto"/>
                <w:bottom w:val="none" w:sz="0" w:space="0" w:color="auto"/>
                <w:right w:val="none" w:sz="0" w:space="0" w:color="auto"/>
              </w:divBdr>
            </w:div>
            <w:div w:id="324363753">
              <w:marLeft w:val="0"/>
              <w:marRight w:val="0"/>
              <w:marTop w:val="0"/>
              <w:marBottom w:val="0"/>
              <w:divBdr>
                <w:top w:val="none" w:sz="0" w:space="0" w:color="auto"/>
                <w:left w:val="none" w:sz="0" w:space="0" w:color="auto"/>
                <w:bottom w:val="none" w:sz="0" w:space="0" w:color="auto"/>
                <w:right w:val="none" w:sz="0" w:space="0" w:color="auto"/>
              </w:divBdr>
            </w:div>
            <w:div w:id="337080234">
              <w:marLeft w:val="0"/>
              <w:marRight w:val="0"/>
              <w:marTop w:val="0"/>
              <w:marBottom w:val="0"/>
              <w:divBdr>
                <w:top w:val="none" w:sz="0" w:space="0" w:color="auto"/>
                <w:left w:val="none" w:sz="0" w:space="0" w:color="auto"/>
                <w:bottom w:val="none" w:sz="0" w:space="0" w:color="auto"/>
                <w:right w:val="none" w:sz="0" w:space="0" w:color="auto"/>
              </w:divBdr>
            </w:div>
            <w:div w:id="472253310">
              <w:marLeft w:val="0"/>
              <w:marRight w:val="0"/>
              <w:marTop w:val="0"/>
              <w:marBottom w:val="0"/>
              <w:divBdr>
                <w:top w:val="none" w:sz="0" w:space="0" w:color="auto"/>
                <w:left w:val="none" w:sz="0" w:space="0" w:color="auto"/>
                <w:bottom w:val="none" w:sz="0" w:space="0" w:color="auto"/>
                <w:right w:val="none" w:sz="0" w:space="0" w:color="auto"/>
              </w:divBdr>
            </w:div>
            <w:div w:id="481586173">
              <w:marLeft w:val="0"/>
              <w:marRight w:val="0"/>
              <w:marTop w:val="0"/>
              <w:marBottom w:val="0"/>
              <w:divBdr>
                <w:top w:val="none" w:sz="0" w:space="0" w:color="auto"/>
                <w:left w:val="none" w:sz="0" w:space="0" w:color="auto"/>
                <w:bottom w:val="none" w:sz="0" w:space="0" w:color="auto"/>
                <w:right w:val="none" w:sz="0" w:space="0" w:color="auto"/>
              </w:divBdr>
            </w:div>
            <w:div w:id="495001115">
              <w:marLeft w:val="0"/>
              <w:marRight w:val="0"/>
              <w:marTop w:val="0"/>
              <w:marBottom w:val="0"/>
              <w:divBdr>
                <w:top w:val="none" w:sz="0" w:space="0" w:color="auto"/>
                <w:left w:val="none" w:sz="0" w:space="0" w:color="auto"/>
                <w:bottom w:val="none" w:sz="0" w:space="0" w:color="auto"/>
                <w:right w:val="none" w:sz="0" w:space="0" w:color="auto"/>
              </w:divBdr>
            </w:div>
            <w:div w:id="514417309">
              <w:marLeft w:val="0"/>
              <w:marRight w:val="0"/>
              <w:marTop w:val="0"/>
              <w:marBottom w:val="0"/>
              <w:divBdr>
                <w:top w:val="none" w:sz="0" w:space="0" w:color="auto"/>
                <w:left w:val="none" w:sz="0" w:space="0" w:color="auto"/>
                <w:bottom w:val="none" w:sz="0" w:space="0" w:color="auto"/>
                <w:right w:val="none" w:sz="0" w:space="0" w:color="auto"/>
              </w:divBdr>
            </w:div>
            <w:div w:id="543178739">
              <w:marLeft w:val="0"/>
              <w:marRight w:val="0"/>
              <w:marTop w:val="0"/>
              <w:marBottom w:val="0"/>
              <w:divBdr>
                <w:top w:val="none" w:sz="0" w:space="0" w:color="auto"/>
                <w:left w:val="none" w:sz="0" w:space="0" w:color="auto"/>
                <w:bottom w:val="none" w:sz="0" w:space="0" w:color="auto"/>
                <w:right w:val="none" w:sz="0" w:space="0" w:color="auto"/>
              </w:divBdr>
            </w:div>
            <w:div w:id="607585276">
              <w:marLeft w:val="0"/>
              <w:marRight w:val="0"/>
              <w:marTop w:val="0"/>
              <w:marBottom w:val="0"/>
              <w:divBdr>
                <w:top w:val="none" w:sz="0" w:space="0" w:color="auto"/>
                <w:left w:val="none" w:sz="0" w:space="0" w:color="auto"/>
                <w:bottom w:val="none" w:sz="0" w:space="0" w:color="auto"/>
                <w:right w:val="none" w:sz="0" w:space="0" w:color="auto"/>
              </w:divBdr>
            </w:div>
            <w:div w:id="618490602">
              <w:marLeft w:val="0"/>
              <w:marRight w:val="0"/>
              <w:marTop w:val="0"/>
              <w:marBottom w:val="0"/>
              <w:divBdr>
                <w:top w:val="none" w:sz="0" w:space="0" w:color="auto"/>
                <w:left w:val="none" w:sz="0" w:space="0" w:color="auto"/>
                <w:bottom w:val="none" w:sz="0" w:space="0" w:color="auto"/>
                <w:right w:val="none" w:sz="0" w:space="0" w:color="auto"/>
              </w:divBdr>
            </w:div>
            <w:div w:id="641235703">
              <w:marLeft w:val="0"/>
              <w:marRight w:val="0"/>
              <w:marTop w:val="0"/>
              <w:marBottom w:val="0"/>
              <w:divBdr>
                <w:top w:val="none" w:sz="0" w:space="0" w:color="auto"/>
                <w:left w:val="none" w:sz="0" w:space="0" w:color="auto"/>
                <w:bottom w:val="none" w:sz="0" w:space="0" w:color="auto"/>
                <w:right w:val="none" w:sz="0" w:space="0" w:color="auto"/>
              </w:divBdr>
            </w:div>
            <w:div w:id="662201261">
              <w:marLeft w:val="0"/>
              <w:marRight w:val="0"/>
              <w:marTop w:val="0"/>
              <w:marBottom w:val="0"/>
              <w:divBdr>
                <w:top w:val="none" w:sz="0" w:space="0" w:color="auto"/>
                <w:left w:val="none" w:sz="0" w:space="0" w:color="auto"/>
                <w:bottom w:val="none" w:sz="0" w:space="0" w:color="auto"/>
                <w:right w:val="none" w:sz="0" w:space="0" w:color="auto"/>
              </w:divBdr>
            </w:div>
            <w:div w:id="671107244">
              <w:marLeft w:val="0"/>
              <w:marRight w:val="0"/>
              <w:marTop w:val="0"/>
              <w:marBottom w:val="0"/>
              <w:divBdr>
                <w:top w:val="none" w:sz="0" w:space="0" w:color="auto"/>
                <w:left w:val="none" w:sz="0" w:space="0" w:color="auto"/>
                <w:bottom w:val="none" w:sz="0" w:space="0" w:color="auto"/>
                <w:right w:val="none" w:sz="0" w:space="0" w:color="auto"/>
              </w:divBdr>
            </w:div>
            <w:div w:id="711880668">
              <w:marLeft w:val="0"/>
              <w:marRight w:val="0"/>
              <w:marTop w:val="0"/>
              <w:marBottom w:val="0"/>
              <w:divBdr>
                <w:top w:val="none" w:sz="0" w:space="0" w:color="auto"/>
                <w:left w:val="none" w:sz="0" w:space="0" w:color="auto"/>
                <w:bottom w:val="none" w:sz="0" w:space="0" w:color="auto"/>
                <w:right w:val="none" w:sz="0" w:space="0" w:color="auto"/>
              </w:divBdr>
            </w:div>
            <w:div w:id="765149791">
              <w:marLeft w:val="0"/>
              <w:marRight w:val="0"/>
              <w:marTop w:val="0"/>
              <w:marBottom w:val="0"/>
              <w:divBdr>
                <w:top w:val="none" w:sz="0" w:space="0" w:color="auto"/>
                <w:left w:val="none" w:sz="0" w:space="0" w:color="auto"/>
                <w:bottom w:val="none" w:sz="0" w:space="0" w:color="auto"/>
                <w:right w:val="none" w:sz="0" w:space="0" w:color="auto"/>
              </w:divBdr>
            </w:div>
            <w:div w:id="770198821">
              <w:marLeft w:val="0"/>
              <w:marRight w:val="0"/>
              <w:marTop w:val="0"/>
              <w:marBottom w:val="0"/>
              <w:divBdr>
                <w:top w:val="none" w:sz="0" w:space="0" w:color="auto"/>
                <w:left w:val="none" w:sz="0" w:space="0" w:color="auto"/>
                <w:bottom w:val="none" w:sz="0" w:space="0" w:color="auto"/>
                <w:right w:val="none" w:sz="0" w:space="0" w:color="auto"/>
              </w:divBdr>
            </w:div>
            <w:div w:id="858811592">
              <w:marLeft w:val="0"/>
              <w:marRight w:val="0"/>
              <w:marTop w:val="0"/>
              <w:marBottom w:val="0"/>
              <w:divBdr>
                <w:top w:val="none" w:sz="0" w:space="0" w:color="auto"/>
                <w:left w:val="none" w:sz="0" w:space="0" w:color="auto"/>
                <w:bottom w:val="none" w:sz="0" w:space="0" w:color="auto"/>
                <w:right w:val="none" w:sz="0" w:space="0" w:color="auto"/>
              </w:divBdr>
            </w:div>
            <w:div w:id="908535780">
              <w:marLeft w:val="0"/>
              <w:marRight w:val="0"/>
              <w:marTop w:val="0"/>
              <w:marBottom w:val="0"/>
              <w:divBdr>
                <w:top w:val="none" w:sz="0" w:space="0" w:color="auto"/>
                <w:left w:val="none" w:sz="0" w:space="0" w:color="auto"/>
                <w:bottom w:val="none" w:sz="0" w:space="0" w:color="auto"/>
                <w:right w:val="none" w:sz="0" w:space="0" w:color="auto"/>
              </w:divBdr>
            </w:div>
            <w:div w:id="942305857">
              <w:marLeft w:val="0"/>
              <w:marRight w:val="0"/>
              <w:marTop w:val="0"/>
              <w:marBottom w:val="0"/>
              <w:divBdr>
                <w:top w:val="none" w:sz="0" w:space="0" w:color="auto"/>
                <w:left w:val="none" w:sz="0" w:space="0" w:color="auto"/>
                <w:bottom w:val="none" w:sz="0" w:space="0" w:color="auto"/>
                <w:right w:val="none" w:sz="0" w:space="0" w:color="auto"/>
              </w:divBdr>
            </w:div>
            <w:div w:id="995182653">
              <w:marLeft w:val="0"/>
              <w:marRight w:val="0"/>
              <w:marTop w:val="0"/>
              <w:marBottom w:val="0"/>
              <w:divBdr>
                <w:top w:val="none" w:sz="0" w:space="0" w:color="auto"/>
                <w:left w:val="none" w:sz="0" w:space="0" w:color="auto"/>
                <w:bottom w:val="none" w:sz="0" w:space="0" w:color="auto"/>
                <w:right w:val="none" w:sz="0" w:space="0" w:color="auto"/>
              </w:divBdr>
            </w:div>
            <w:div w:id="1009255139">
              <w:marLeft w:val="0"/>
              <w:marRight w:val="0"/>
              <w:marTop w:val="0"/>
              <w:marBottom w:val="0"/>
              <w:divBdr>
                <w:top w:val="none" w:sz="0" w:space="0" w:color="auto"/>
                <w:left w:val="none" w:sz="0" w:space="0" w:color="auto"/>
                <w:bottom w:val="none" w:sz="0" w:space="0" w:color="auto"/>
                <w:right w:val="none" w:sz="0" w:space="0" w:color="auto"/>
              </w:divBdr>
            </w:div>
            <w:div w:id="1052078745">
              <w:marLeft w:val="0"/>
              <w:marRight w:val="0"/>
              <w:marTop w:val="0"/>
              <w:marBottom w:val="0"/>
              <w:divBdr>
                <w:top w:val="none" w:sz="0" w:space="0" w:color="auto"/>
                <w:left w:val="none" w:sz="0" w:space="0" w:color="auto"/>
                <w:bottom w:val="none" w:sz="0" w:space="0" w:color="auto"/>
                <w:right w:val="none" w:sz="0" w:space="0" w:color="auto"/>
              </w:divBdr>
            </w:div>
            <w:div w:id="1080980000">
              <w:marLeft w:val="0"/>
              <w:marRight w:val="0"/>
              <w:marTop w:val="0"/>
              <w:marBottom w:val="0"/>
              <w:divBdr>
                <w:top w:val="none" w:sz="0" w:space="0" w:color="auto"/>
                <w:left w:val="none" w:sz="0" w:space="0" w:color="auto"/>
                <w:bottom w:val="none" w:sz="0" w:space="0" w:color="auto"/>
                <w:right w:val="none" w:sz="0" w:space="0" w:color="auto"/>
              </w:divBdr>
            </w:div>
            <w:div w:id="1085691958">
              <w:marLeft w:val="0"/>
              <w:marRight w:val="0"/>
              <w:marTop w:val="0"/>
              <w:marBottom w:val="0"/>
              <w:divBdr>
                <w:top w:val="none" w:sz="0" w:space="0" w:color="auto"/>
                <w:left w:val="none" w:sz="0" w:space="0" w:color="auto"/>
                <w:bottom w:val="none" w:sz="0" w:space="0" w:color="auto"/>
                <w:right w:val="none" w:sz="0" w:space="0" w:color="auto"/>
              </w:divBdr>
            </w:div>
            <w:div w:id="1199583475">
              <w:marLeft w:val="0"/>
              <w:marRight w:val="0"/>
              <w:marTop w:val="0"/>
              <w:marBottom w:val="0"/>
              <w:divBdr>
                <w:top w:val="none" w:sz="0" w:space="0" w:color="auto"/>
                <w:left w:val="none" w:sz="0" w:space="0" w:color="auto"/>
                <w:bottom w:val="none" w:sz="0" w:space="0" w:color="auto"/>
                <w:right w:val="none" w:sz="0" w:space="0" w:color="auto"/>
              </w:divBdr>
            </w:div>
            <w:div w:id="1207328676">
              <w:marLeft w:val="0"/>
              <w:marRight w:val="0"/>
              <w:marTop w:val="0"/>
              <w:marBottom w:val="0"/>
              <w:divBdr>
                <w:top w:val="none" w:sz="0" w:space="0" w:color="auto"/>
                <w:left w:val="none" w:sz="0" w:space="0" w:color="auto"/>
                <w:bottom w:val="none" w:sz="0" w:space="0" w:color="auto"/>
                <w:right w:val="none" w:sz="0" w:space="0" w:color="auto"/>
              </w:divBdr>
            </w:div>
            <w:div w:id="1265309226">
              <w:marLeft w:val="0"/>
              <w:marRight w:val="0"/>
              <w:marTop w:val="0"/>
              <w:marBottom w:val="0"/>
              <w:divBdr>
                <w:top w:val="none" w:sz="0" w:space="0" w:color="auto"/>
                <w:left w:val="none" w:sz="0" w:space="0" w:color="auto"/>
                <w:bottom w:val="none" w:sz="0" w:space="0" w:color="auto"/>
                <w:right w:val="none" w:sz="0" w:space="0" w:color="auto"/>
              </w:divBdr>
            </w:div>
            <w:div w:id="1268657830">
              <w:marLeft w:val="0"/>
              <w:marRight w:val="0"/>
              <w:marTop w:val="0"/>
              <w:marBottom w:val="0"/>
              <w:divBdr>
                <w:top w:val="none" w:sz="0" w:space="0" w:color="auto"/>
                <w:left w:val="none" w:sz="0" w:space="0" w:color="auto"/>
                <w:bottom w:val="none" w:sz="0" w:space="0" w:color="auto"/>
                <w:right w:val="none" w:sz="0" w:space="0" w:color="auto"/>
              </w:divBdr>
            </w:div>
            <w:div w:id="1353385133">
              <w:marLeft w:val="0"/>
              <w:marRight w:val="0"/>
              <w:marTop w:val="0"/>
              <w:marBottom w:val="0"/>
              <w:divBdr>
                <w:top w:val="none" w:sz="0" w:space="0" w:color="auto"/>
                <w:left w:val="none" w:sz="0" w:space="0" w:color="auto"/>
                <w:bottom w:val="none" w:sz="0" w:space="0" w:color="auto"/>
                <w:right w:val="none" w:sz="0" w:space="0" w:color="auto"/>
              </w:divBdr>
            </w:div>
            <w:div w:id="1418356785">
              <w:marLeft w:val="0"/>
              <w:marRight w:val="0"/>
              <w:marTop w:val="0"/>
              <w:marBottom w:val="0"/>
              <w:divBdr>
                <w:top w:val="none" w:sz="0" w:space="0" w:color="auto"/>
                <w:left w:val="none" w:sz="0" w:space="0" w:color="auto"/>
                <w:bottom w:val="none" w:sz="0" w:space="0" w:color="auto"/>
                <w:right w:val="none" w:sz="0" w:space="0" w:color="auto"/>
              </w:divBdr>
            </w:div>
            <w:div w:id="1441679549">
              <w:marLeft w:val="0"/>
              <w:marRight w:val="0"/>
              <w:marTop w:val="0"/>
              <w:marBottom w:val="0"/>
              <w:divBdr>
                <w:top w:val="none" w:sz="0" w:space="0" w:color="auto"/>
                <w:left w:val="none" w:sz="0" w:space="0" w:color="auto"/>
                <w:bottom w:val="none" w:sz="0" w:space="0" w:color="auto"/>
                <w:right w:val="none" w:sz="0" w:space="0" w:color="auto"/>
              </w:divBdr>
            </w:div>
            <w:div w:id="1472401553">
              <w:marLeft w:val="0"/>
              <w:marRight w:val="0"/>
              <w:marTop w:val="0"/>
              <w:marBottom w:val="0"/>
              <w:divBdr>
                <w:top w:val="none" w:sz="0" w:space="0" w:color="auto"/>
                <w:left w:val="none" w:sz="0" w:space="0" w:color="auto"/>
                <w:bottom w:val="none" w:sz="0" w:space="0" w:color="auto"/>
                <w:right w:val="none" w:sz="0" w:space="0" w:color="auto"/>
              </w:divBdr>
            </w:div>
            <w:div w:id="1483110931">
              <w:marLeft w:val="0"/>
              <w:marRight w:val="0"/>
              <w:marTop w:val="0"/>
              <w:marBottom w:val="0"/>
              <w:divBdr>
                <w:top w:val="none" w:sz="0" w:space="0" w:color="auto"/>
                <w:left w:val="none" w:sz="0" w:space="0" w:color="auto"/>
                <w:bottom w:val="none" w:sz="0" w:space="0" w:color="auto"/>
                <w:right w:val="none" w:sz="0" w:space="0" w:color="auto"/>
              </w:divBdr>
            </w:div>
            <w:div w:id="1520965835">
              <w:marLeft w:val="0"/>
              <w:marRight w:val="0"/>
              <w:marTop w:val="0"/>
              <w:marBottom w:val="0"/>
              <w:divBdr>
                <w:top w:val="none" w:sz="0" w:space="0" w:color="auto"/>
                <w:left w:val="none" w:sz="0" w:space="0" w:color="auto"/>
                <w:bottom w:val="none" w:sz="0" w:space="0" w:color="auto"/>
                <w:right w:val="none" w:sz="0" w:space="0" w:color="auto"/>
              </w:divBdr>
            </w:div>
            <w:div w:id="1523477516">
              <w:marLeft w:val="0"/>
              <w:marRight w:val="0"/>
              <w:marTop w:val="0"/>
              <w:marBottom w:val="0"/>
              <w:divBdr>
                <w:top w:val="none" w:sz="0" w:space="0" w:color="auto"/>
                <w:left w:val="none" w:sz="0" w:space="0" w:color="auto"/>
                <w:bottom w:val="none" w:sz="0" w:space="0" w:color="auto"/>
                <w:right w:val="none" w:sz="0" w:space="0" w:color="auto"/>
              </w:divBdr>
            </w:div>
            <w:div w:id="1565069786">
              <w:marLeft w:val="0"/>
              <w:marRight w:val="0"/>
              <w:marTop w:val="0"/>
              <w:marBottom w:val="0"/>
              <w:divBdr>
                <w:top w:val="none" w:sz="0" w:space="0" w:color="auto"/>
                <w:left w:val="none" w:sz="0" w:space="0" w:color="auto"/>
                <w:bottom w:val="none" w:sz="0" w:space="0" w:color="auto"/>
                <w:right w:val="none" w:sz="0" w:space="0" w:color="auto"/>
              </w:divBdr>
            </w:div>
            <w:div w:id="1617129723">
              <w:marLeft w:val="0"/>
              <w:marRight w:val="0"/>
              <w:marTop w:val="0"/>
              <w:marBottom w:val="0"/>
              <w:divBdr>
                <w:top w:val="none" w:sz="0" w:space="0" w:color="auto"/>
                <w:left w:val="none" w:sz="0" w:space="0" w:color="auto"/>
                <w:bottom w:val="none" w:sz="0" w:space="0" w:color="auto"/>
                <w:right w:val="none" w:sz="0" w:space="0" w:color="auto"/>
              </w:divBdr>
            </w:div>
            <w:div w:id="1617902852">
              <w:marLeft w:val="0"/>
              <w:marRight w:val="0"/>
              <w:marTop w:val="0"/>
              <w:marBottom w:val="0"/>
              <w:divBdr>
                <w:top w:val="none" w:sz="0" w:space="0" w:color="auto"/>
                <w:left w:val="none" w:sz="0" w:space="0" w:color="auto"/>
                <w:bottom w:val="none" w:sz="0" w:space="0" w:color="auto"/>
                <w:right w:val="none" w:sz="0" w:space="0" w:color="auto"/>
              </w:divBdr>
            </w:div>
            <w:div w:id="1668090903">
              <w:marLeft w:val="0"/>
              <w:marRight w:val="0"/>
              <w:marTop w:val="0"/>
              <w:marBottom w:val="0"/>
              <w:divBdr>
                <w:top w:val="none" w:sz="0" w:space="0" w:color="auto"/>
                <w:left w:val="none" w:sz="0" w:space="0" w:color="auto"/>
                <w:bottom w:val="none" w:sz="0" w:space="0" w:color="auto"/>
                <w:right w:val="none" w:sz="0" w:space="0" w:color="auto"/>
              </w:divBdr>
            </w:div>
            <w:div w:id="1674061985">
              <w:marLeft w:val="0"/>
              <w:marRight w:val="0"/>
              <w:marTop w:val="0"/>
              <w:marBottom w:val="0"/>
              <w:divBdr>
                <w:top w:val="none" w:sz="0" w:space="0" w:color="auto"/>
                <w:left w:val="none" w:sz="0" w:space="0" w:color="auto"/>
                <w:bottom w:val="none" w:sz="0" w:space="0" w:color="auto"/>
                <w:right w:val="none" w:sz="0" w:space="0" w:color="auto"/>
              </w:divBdr>
            </w:div>
            <w:div w:id="1703096000">
              <w:marLeft w:val="0"/>
              <w:marRight w:val="0"/>
              <w:marTop w:val="0"/>
              <w:marBottom w:val="0"/>
              <w:divBdr>
                <w:top w:val="none" w:sz="0" w:space="0" w:color="auto"/>
                <w:left w:val="none" w:sz="0" w:space="0" w:color="auto"/>
                <w:bottom w:val="none" w:sz="0" w:space="0" w:color="auto"/>
                <w:right w:val="none" w:sz="0" w:space="0" w:color="auto"/>
              </w:divBdr>
            </w:div>
            <w:div w:id="1728408096">
              <w:marLeft w:val="0"/>
              <w:marRight w:val="0"/>
              <w:marTop w:val="0"/>
              <w:marBottom w:val="0"/>
              <w:divBdr>
                <w:top w:val="none" w:sz="0" w:space="0" w:color="auto"/>
                <w:left w:val="none" w:sz="0" w:space="0" w:color="auto"/>
                <w:bottom w:val="none" w:sz="0" w:space="0" w:color="auto"/>
                <w:right w:val="none" w:sz="0" w:space="0" w:color="auto"/>
              </w:divBdr>
            </w:div>
            <w:div w:id="1759869270">
              <w:marLeft w:val="0"/>
              <w:marRight w:val="0"/>
              <w:marTop w:val="0"/>
              <w:marBottom w:val="0"/>
              <w:divBdr>
                <w:top w:val="none" w:sz="0" w:space="0" w:color="auto"/>
                <w:left w:val="none" w:sz="0" w:space="0" w:color="auto"/>
                <w:bottom w:val="none" w:sz="0" w:space="0" w:color="auto"/>
                <w:right w:val="none" w:sz="0" w:space="0" w:color="auto"/>
              </w:divBdr>
            </w:div>
            <w:div w:id="1766684948">
              <w:marLeft w:val="0"/>
              <w:marRight w:val="0"/>
              <w:marTop w:val="0"/>
              <w:marBottom w:val="0"/>
              <w:divBdr>
                <w:top w:val="none" w:sz="0" w:space="0" w:color="auto"/>
                <w:left w:val="none" w:sz="0" w:space="0" w:color="auto"/>
                <w:bottom w:val="none" w:sz="0" w:space="0" w:color="auto"/>
                <w:right w:val="none" w:sz="0" w:space="0" w:color="auto"/>
              </w:divBdr>
            </w:div>
            <w:div w:id="1782535142">
              <w:marLeft w:val="0"/>
              <w:marRight w:val="0"/>
              <w:marTop w:val="0"/>
              <w:marBottom w:val="0"/>
              <w:divBdr>
                <w:top w:val="none" w:sz="0" w:space="0" w:color="auto"/>
                <w:left w:val="none" w:sz="0" w:space="0" w:color="auto"/>
                <w:bottom w:val="none" w:sz="0" w:space="0" w:color="auto"/>
                <w:right w:val="none" w:sz="0" w:space="0" w:color="auto"/>
              </w:divBdr>
            </w:div>
            <w:div w:id="1848249470">
              <w:marLeft w:val="0"/>
              <w:marRight w:val="0"/>
              <w:marTop w:val="0"/>
              <w:marBottom w:val="0"/>
              <w:divBdr>
                <w:top w:val="none" w:sz="0" w:space="0" w:color="auto"/>
                <w:left w:val="none" w:sz="0" w:space="0" w:color="auto"/>
                <w:bottom w:val="none" w:sz="0" w:space="0" w:color="auto"/>
                <w:right w:val="none" w:sz="0" w:space="0" w:color="auto"/>
              </w:divBdr>
            </w:div>
            <w:div w:id="1849561406">
              <w:marLeft w:val="0"/>
              <w:marRight w:val="0"/>
              <w:marTop w:val="0"/>
              <w:marBottom w:val="0"/>
              <w:divBdr>
                <w:top w:val="none" w:sz="0" w:space="0" w:color="auto"/>
                <w:left w:val="none" w:sz="0" w:space="0" w:color="auto"/>
                <w:bottom w:val="none" w:sz="0" w:space="0" w:color="auto"/>
                <w:right w:val="none" w:sz="0" w:space="0" w:color="auto"/>
              </w:divBdr>
            </w:div>
            <w:div w:id="1850170628">
              <w:marLeft w:val="0"/>
              <w:marRight w:val="0"/>
              <w:marTop w:val="0"/>
              <w:marBottom w:val="0"/>
              <w:divBdr>
                <w:top w:val="none" w:sz="0" w:space="0" w:color="auto"/>
                <w:left w:val="none" w:sz="0" w:space="0" w:color="auto"/>
                <w:bottom w:val="none" w:sz="0" w:space="0" w:color="auto"/>
                <w:right w:val="none" w:sz="0" w:space="0" w:color="auto"/>
              </w:divBdr>
            </w:div>
            <w:div w:id="1873612229">
              <w:marLeft w:val="0"/>
              <w:marRight w:val="0"/>
              <w:marTop w:val="0"/>
              <w:marBottom w:val="0"/>
              <w:divBdr>
                <w:top w:val="none" w:sz="0" w:space="0" w:color="auto"/>
                <w:left w:val="none" w:sz="0" w:space="0" w:color="auto"/>
                <w:bottom w:val="none" w:sz="0" w:space="0" w:color="auto"/>
                <w:right w:val="none" w:sz="0" w:space="0" w:color="auto"/>
              </w:divBdr>
            </w:div>
            <w:div w:id="1909265522">
              <w:marLeft w:val="0"/>
              <w:marRight w:val="0"/>
              <w:marTop w:val="0"/>
              <w:marBottom w:val="0"/>
              <w:divBdr>
                <w:top w:val="none" w:sz="0" w:space="0" w:color="auto"/>
                <w:left w:val="none" w:sz="0" w:space="0" w:color="auto"/>
                <w:bottom w:val="none" w:sz="0" w:space="0" w:color="auto"/>
                <w:right w:val="none" w:sz="0" w:space="0" w:color="auto"/>
              </w:divBdr>
            </w:div>
            <w:div w:id="1990204280">
              <w:marLeft w:val="0"/>
              <w:marRight w:val="0"/>
              <w:marTop w:val="0"/>
              <w:marBottom w:val="0"/>
              <w:divBdr>
                <w:top w:val="none" w:sz="0" w:space="0" w:color="auto"/>
                <w:left w:val="none" w:sz="0" w:space="0" w:color="auto"/>
                <w:bottom w:val="none" w:sz="0" w:space="0" w:color="auto"/>
                <w:right w:val="none" w:sz="0" w:space="0" w:color="auto"/>
              </w:divBdr>
            </w:div>
            <w:div w:id="1997762629">
              <w:marLeft w:val="0"/>
              <w:marRight w:val="0"/>
              <w:marTop w:val="0"/>
              <w:marBottom w:val="0"/>
              <w:divBdr>
                <w:top w:val="none" w:sz="0" w:space="0" w:color="auto"/>
                <w:left w:val="none" w:sz="0" w:space="0" w:color="auto"/>
                <w:bottom w:val="none" w:sz="0" w:space="0" w:color="auto"/>
                <w:right w:val="none" w:sz="0" w:space="0" w:color="auto"/>
              </w:divBdr>
            </w:div>
            <w:div w:id="2048480236">
              <w:marLeft w:val="0"/>
              <w:marRight w:val="0"/>
              <w:marTop w:val="0"/>
              <w:marBottom w:val="0"/>
              <w:divBdr>
                <w:top w:val="none" w:sz="0" w:space="0" w:color="auto"/>
                <w:left w:val="none" w:sz="0" w:space="0" w:color="auto"/>
                <w:bottom w:val="none" w:sz="0" w:space="0" w:color="auto"/>
                <w:right w:val="none" w:sz="0" w:space="0" w:color="auto"/>
              </w:divBdr>
            </w:div>
            <w:div w:id="207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2818">
      <w:bodyDiv w:val="1"/>
      <w:marLeft w:val="0"/>
      <w:marRight w:val="0"/>
      <w:marTop w:val="0"/>
      <w:marBottom w:val="0"/>
      <w:divBdr>
        <w:top w:val="none" w:sz="0" w:space="0" w:color="auto"/>
        <w:left w:val="none" w:sz="0" w:space="0" w:color="auto"/>
        <w:bottom w:val="none" w:sz="0" w:space="0" w:color="auto"/>
        <w:right w:val="none" w:sz="0" w:space="0" w:color="auto"/>
      </w:divBdr>
      <w:divsChild>
        <w:div w:id="2077316926">
          <w:marLeft w:val="0"/>
          <w:marRight w:val="0"/>
          <w:marTop w:val="0"/>
          <w:marBottom w:val="0"/>
          <w:divBdr>
            <w:top w:val="none" w:sz="0" w:space="0" w:color="auto"/>
            <w:left w:val="none" w:sz="0" w:space="0" w:color="auto"/>
            <w:bottom w:val="none" w:sz="0" w:space="0" w:color="auto"/>
            <w:right w:val="none" w:sz="0" w:space="0" w:color="auto"/>
          </w:divBdr>
          <w:divsChild>
            <w:div w:id="119421329">
              <w:marLeft w:val="0"/>
              <w:marRight w:val="0"/>
              <w:marTop w:val="0"/>
              <w:marBottom w:val="0"/>
              <w:divBdr>
                <w:top w:val="none" w:sz="0" w:space="0" w:color="auto"/>
                <w:left w:val="none" w:sz="0" w:space="0" w:color="auto"/>
                <w:bottom w:val="none" w:sz="0" w:space="0" w:color="auto"/>
                <w:right w:val="none" w:sz="0" w:space="0" w:color="auto"/>
              </w:divBdr>
            </w:div>
            <w:div w:id="130484166">
              <w:marLeft w:val="0"/>
              <w:marRight w:val="0"/>
              <w:marTop w:val="0"/>
              <w:marBottom w:val="0"/>
              <w:divBdr>
                <w:top w:val="none" w:sz="0" w:space="0" w:color="auto"/>
                <w:left w:val="none" w:sz="0" w:space="0" w:color="auto"/>
                <w:bottom w:val="none" w:sz="0" w:space="0" w:color="auto"/>
                <w:right w:val="none" w:sz="0" w:space="0" w:color="auto"/>
              </w:divBdr>
            </w:div>
            <w:div w:id="144468820">
              <w:marLeft w:val="0"/>
              <w:marRight w:val="0"/>
              <w:marTop w:val="0"/>
              <w:marBottom w:val="0"/>
              <w:divBdr>
                <w:top w:val="none" w:sz="0" w:space="0" w:color="auto"/>
                <w:left w:val="none" w:sz="0" w:space="0" w:color="auto"/>
                <w:bottom w:val="none" w:sz="0" w:space="0" w:color="auto"/>
                <w:right w:val="none" w:sz="0" w:space="0" w:color="auto"/>
              </w:divBdr>
            </w:div>
            <w:div w:id="155459367">
              <w:marLeft w:val="0"/>
              <w:marRight w:val="0"/>
              <w:marTop w:val="0"/>
              <w:marBottom w:val="0"/>
              <w:divBdr>
                <w:top w:val="none" w:sz="0" w:space="0" w:color="auto"/>
                <w:left w:val="none" w:sz="0" w:space="0" w:color="auto"/>
                <w:bottom w:val="none" w:sz="0" w:space="0" w:color="auto"/>
                <w:right w:val="none" w:sz="0" w:space="0" w:color="auto"/>
              </w:divBdr>
            </w:div>
            <w:div w:id="155876020">
              <w:marLeft w:val="0"/>
              <w:marRight w:val="0"/>
              <w:marTop w:val="0"/>
              <w:marBottom w:val="0"/>
              <w:divBdr>
                <w:top w:val="none" w:sz="0" w:space="0" w:color="auto"/>
                <w:left w:val="none" w:sz="0" w:space="0" w:color="auto"/>
                <w:bottom w:val="none" w:sz="0" w:space="0" w:color="auto"/>
                <w:right w:val="none" w:sz="0" w:space="0" w:color="auto"/>
              </w:divBdr>
            </w:div>
            <w:div w:id="170993510">
              <w:marLeft w:val="0"/>
              <w:marRight w:val="0"/>
              <w:marTop w:val="0"/>
              <w:marBottom w:val="0"/>
              <w:divBdr>
                <w:top w:val="none" w:sz="0" w:space="0" w:color="auto"/>
                <w:left w:val="none" w:sz="0" w:space="0" w:color="auto"/>
                <w:bottom w:val="none" w:sz="0" w:space="0" w:color="auto"/>
                <w:right w:val="none" w:sz="0" w:space="0" w:color="auto"/>
              </w:divBdr>
            </w:div>
            <w:div w:id="227882238">
              <w:marLeft w:val="0"/>
              <w:marRight w:val="0"/>
              <w:marTop w:val="0"/>
              <w:marBottom w:val="0"/>
              <w:divBdr>
                <w:top w:val="none" w:sz="0" w:space="0" w:color="auto"/>
                <w:left w:val="none" w:sz="0" w:space="0" w:color="auto"/>
                <w:bottom w:val="none" w:sz="0" w:space="0" w:color="auto"/>
                <w:right w:val="none" w:sz="0" w:space="0" w:color="auto"/>
              </w:divBdr>
            </w:div>
            <w:div w:id="247353443">
              <w:marLeft w:val="0"/>
              <w:marRight w:val="0"/>
              <w:marTop w:val="0"/>
              <w:marBottom w:val="0"/>
              <w:divBdr>
                <w:top w:val="none" w:sz="0" w:space="0" w:color="auto"/>
                <w:left w:val="none" w:sz="0" w:space="0" w:color="auto"/>
                <w:bottom w:val="none" w:sz="0" w:space="0" w:color="auto"/>
                <w:right w:val="none" w:sz="0" w:space="0" w:color="auto"/>
              </w:divBdr>
            </w:div>
            <w:div w:id="274947695">
              <w:marLeft w:val="0"/>
              <w:marRight w:val="0"/>
              <w:marTop w:val="0"/>
              <w:marBottom w:val="0"/>
              <w:divBdr>
                <w:top w:val="none" w:sz="0" w:space="0" w:color="auto"/>
                <w:left w:val="none" w:sz="0" w:space="0" w:color="auto"/>
                <w:bottom w:val="none" w:sz="0" w:space="0" w:color="auto"/>
                <w:right w:val="none" w:sz="0" w:space="0" w:color="auto"/>
              </w:divBdr>
            </w:div>
            <w:div w:id="386222368">
              <w:marLeft w:val="0"/>
              <w:marRight w:val="0"/>
              <w:marTop w:val="0"/>
              <w:marBottom w:val="0"/>
              <w:divBdr>
                <w:top w:val="none" w:sz="0" w:space="0" w:color="auto"/>
                <w:left w:val="none" w:sz="0" w:space="0" w:color="auto"/>
                <w:bottom w:val="none" w:sz="0" w:space="0" w:color="auto"/>
                <w:right w:val="none" w:sz="0" w:space="0" w:color="auto"/>
              </w:divBdr>
            </w:div>
            <w:div w:id="476263724">
              <w:marLeft w:val="0"/>
              <w:marRight w:val="0"/>
              <w:marTop w:val="0"/>
              <w:marBottom w:val="0"/>
              <w:divBdr>
                <w:top w:val="none" w:sz="0" w:space="0" w:color="auto"/>
                <w:left w:val="none" w:sz="0" w:space="0" w:color="auto"/>
                <w:bottom w:val="none" w:sz="0" w:space="0" w:color="auto"/>
                <w:right w:val="none" w:sz="0" w:space="0" w:color="auto"/>
              </w:divBdr>
            </w:div>
            <w:div w:id="497381025">
              <w:marLeft w:val="0"/>
              <w:marRight w:val="0"/>
              <w:marTop w:val="0"/>
              <w:marBottom w:val="0"/>
              <w:divBdr>
                <w:top w:val="none" w:sz="0" w:space="0" w:color="auto"/>
                <w:left w:val="none" w:sz="0" w:space="0" w:color="auto"/>
                <w:bottom w:val="none" w:sz="0" w:space="0" w:color="auto"/>
                <w:right w:val="none" w:sz="0" w:space="0" w:color="auto"/>
              </w:divBdr>
            </w:div>
            <w:div w:id="516620621">
              <w:marLeft w:val="0"/>
              <w:marRight w:val="0"/>
              <w:marTop w:val="0"/>
              <w:marBottom w:val="0"/>
              <w:divBdr>
                <w:top w:val="none" w:sz="0" w:space="0" w:color="auto"/>
                <w:left w:val="none" w:sz="0" w:space="0" w:color="auto"/>
                <w:bottom w:val="none" w:sz="0" w:space="0" w:color="auto"/>
                <w:right w:val="none" w:sz="0" w:space="0" w:color="auto"/>
              </w:divBdr>
            </w:div>
            <w:div w:id="535512341">
              <w:marLeft w:val="0"/>
              <w:marRight w:val="0"/>
              <w:marTop w:val="0"/>
              <w:marBottom w:val="0"/>
              <w:divBdr>
                <w:top w:val="none" w:sz="0" w:space="0" w:color="auto"/>
                <w:left w:val="none" w:sz="0" w:space="0" w:color="auto"/>
                <w:bottom w:val="none" w:sz="0" w:space="0" w:color="auto"/>
                <w:right w:val="none" w:sz="0" w:space="0" w:color="auto"/>
              </w:divBdr>
            </w:div>
            <w:div w:id="540704757">
              <w:marLeft w:val="0"/>
              <w:marRight w:val="0"/>
              <w:marTop w:val="0"/>
              <w:marBottom w:val="0"/>
              <w:divBdr>
                <w:top w:val="none" w:sz="0" w:space="0" w:color="auto"/>
                <w:left w:val="none" w:sz="0" w:space="0" w:color="auto"/>
                <w:bottom w:val="none" w:sz="0" w:space="0" w:color="auto"/>
                <w:right w:val="none" w:sz="0" w:space="0" w:color="auto"/>
              </w:divBdr>
            </w:div>
            <w:div w:id="581373400">
              <w:marLeft w:val="0"/>
              <w:marRight w:val="0"/>
              <w:marTop w:val="0"/>
              <w:marBottom w:val="0"/>
              <w:divBdr>
                <w:top w:val="none" w:sz="0" w:space="0" w:color="auto"/>
                <w:left w:val="none" w:sz="0" w:space="0" w:color="auto"/>
                <w:bottom w:val="none" w:sz="0" w:space="0" w:color="auto"/>
                <w:right w:val="none" w:sz="0" w:space="0" w:color="auto"/>
              </w:divBdr>
            </w:div>
            <w:div w:id="585924447">
              <w:marLeft w:val="0"/>
              <w:marRight w:val="0"/>
              <w:marTop w:val="0"/>
              <w:marBottom w:val="0"/>
              <w:divBdr>
                <w:top w:val="none" w:sz="0" w:space="0" w:color="auto"/>
                <w:left w:val="none" w:sz="0" w:space="0" w:color="auto"/>
                <w:bottom w:val="none" w:sz="0" w:space="0" w:color="auto"/>
                <w:right w:val="none" w:sz="0" w:space="0" w:color="auto"/>
              </w:divBdr>
            </w:div>
            <w:div w:id="653996154">
              <w:marLeft w:val="0"/>
              <w:marRight w:val="0"/>
              <w:marTop w:val="0"/>
              <w:marBottom w:val="0"/>
              <w:divBdr>
                <w:top w:val="none" w:sz="0" w:space="0" w:color="auto"/>
                <w:left w:val="none" w:sz="0" w:space="0" w:color="auto"/>
                <w:bottom w:val="none" w:sz="0" w:space="0" w:color="auto"/>
                <w:right w:val="none" w:sz="0" w:space="0" w:color="auto"/>
              </w:divBdr>
            </w:div>
            <w:div w:id="655571527">
              <w:marLeft w:val="0"/>
              <w:marRight w:val="0"/>
              <w:marTop w:val="0"/>
              <w:marBottom w:val="0"/>
              <w:divBdr>
                <w:top w:val="none" w:sz="0" w:space="0" w:color="auto"/>
                <w:left w:val="none" w:sz="0" w:space="0" w:color="auto"/>
                <w:bottom w:val="none" w:sz="0" w:space="0" w:color="auto"/>
                <w:right w:val="none" w:sz="0" w:space="0" w:color="auto"/>
              </w:divBdr>
            </w:div>
            <w:div w:id="660156434">
              <w:marLeft w:val="0"/>
              <w:marRight w:val="0"/>
              <w:marTop w:val="0"/>
              <w:marBottom w:val="0"/>
              <w:divBdr>
                <w:top w:val="none" w:sz="0" w:space="0" w:color="auto"/>
                <w:left w:val="none" w:sz="0" w:space="0" w:color="auto"/>
                <w:bottom w:val="none" w:sz="0" w:space="0" w:color="auto"/>
                <w:right w:val="none" w:sz="0" w:space="0" w:color="auto"/>
              </w:divBdr>
            </w:div>
            <w:div w:id="673150963">
              <w:marLeft w:val="0"/>
              <w:marRight w:val="0"/>
              <w:marTop w:val="0"/>
              <w:marBottom w:val="0"/>
              <w:divBdr>
                <w:top w:val="none" w:sz="0" w:space="0" w:color="auto"/>
                <w:left w:val="none" w:sz="0" w:space="0" w:color="auto"/>
                <w:bottom w:val="none" w:sz="0" w:space="0" w:color="auto"/>
                <w:right w:val="none" w:sz="0" w:space="0" w:color="auto"/>
              </w:divBdr>
            </w:div>
            <w:div w:id="679815540">
              <w:marLeft w:val="0"/>
              <w:marRight w:val="0"/>
              <w:marTop w:val="0"/>
              <w:marBottom w:val="0"/>
              <w:divBdr>
                <w:top w:val="none" w:sz="0" w:space="0" w:color="auto"/>
                <w:left w:val="none" w:sz="0" w:space="0" w:color="auto"/>
                <w:bottom w:val="none" w:sz="0" w:space="0" w:color="auto"/>
                <w:right w:val="none" w:sz="0" w:space="0" w:color="auto"/>
              </w:divBdr>
            </w:div>
            <w:div w:id="689836750">
              <w:marLeft w:val="0"/>
              <w:marRight w:val="0"/>
              <w:marTop w:val="0"/>
              <w:marBottom w:val="0"/>
              <w:divBdr>
                <w:top w:val="none" w:sz="0" w:space="0" w:color="auto"/>
                <w:left w:val="none" w:sz="0" w:space="0" w:color="auto"/>
                <w:bottom w:val="none" w:sz="0" w:space="0" w:color="auto"/>
                <w:right w:val="none" w:sz="0" w:space="0" w:color="auto"/>
              </w:divBdr>
            </w:div>
            <w:div w:id="711418906">
              <w:marLeft w:val="0"/>
              <w:marRight w:val="0"/>
              <w:marTop w:val="0"/>
              <w:marBottom w:val="0"/>
              <w:divBdr>
                <w:top w:val="none" w:sz="0" w:space="0" w:color="auto"/>
                <w:left w:val="none" w:sz="0" w:space="0" w:color="auto"/>
                <w:bottom w:val="none" w:sz="0" w:space="0" w:color="auto"/>
                <w:right w:val="none" w:sz="0" w:space="0" w:color="auto"/>
              </w:divBdr>
            </w:div>
            <w:div w:id="818807166">
              <w:marLeft w:val="0"/>
              <w:marRight w:val="0"/>
              <w:marTop w:val="0"/>
              <w:marBottom w:val="0"/>
              <w:divBdr>
                <w:top w:val="none" w:sz="0" w:space="0" w:color="auto"/>
                <w:left w:val="none" w:sz="0" w:space="0" w:color="auto"/>
                <w:bottom w:val="none" w:sz="0" w:space="0" w:color="auto"/>
                <w:right w:val="none" w:sz="0" w:space="0" w:color="auto"/>
              </w:divBdr>
            </w:div>
            <w:div w:id="855462619">
              <w:marLeft w:val="0"/>
              <w:marRight w:val="0"/>
              <w:marTop w:val="0"/>
              <w:marBottom w:val="0"/>
              <w:divBdr>
                <w:top w:val="none" w:sz="0" w:space="0" w:color="auto"/>
                <w:left w:val="none" w:sz="0" w:space="0" w:color="auto"/>
                <w:bottom w:val="none" w:sz="0" w:space="0" w:color="auto"/>
                <w:right w:val="none" w:sz="0" w:space="0" w:color="auto"/>
              </w:divBdr>
            </w:div>
            <w:div w:id="894855203">
              <w:marLeft w:val="0"/>
              <w:marRight w:val="0"/>
              <w:marTop w:val="0"/>
              <w:marBottom w:val="0"/>
              <w:divBdr>
                <w:top w:val="none" w:sz="0" w:space="0" w:color="auto"/>
                <w:left w:val="none" w:sz="0" w:space="0" w:color="auto"/>
                <w:bottom w:val="none" w:sz="0" w:space="0" w:color="auto"/>
                <w:right w:val="none" w:sz="0" w:space="0" w:color="auto"/>
              </w:divBdr>
            </w:div>
            <w:div w:id="986396784">
              <w:marLeft w:val="0"/>
              <w:marRight w:val="0"/>
              <w:marTop w:val="0"/>
              <w:marBottom w:val="0"/>
              <w:divBdr>
                <w:top w:val="none" w:sz="0" w:space="0" w:color="auto"/>
                <w:left w:val="none" w:sz="0" w:space="0" w:color="auto"/>
                <w:bottom w:val="none" w:sz="0" w:space="0" w:color="auto"/>
                <w:right w:val="none" w:sz="0" w:space="0" w:color="auto"/>
              </w:divBdr>
            </w:div>
            <w:div w:id="1054230260">
              <w:marLeft w:val="0"/>
              <w:marRight w:val="0"/>
              <w:marTop w:val="0"/>
              <w:marBottom w:val="0"/>
              <w:divBdr>
                <w:top w:val="none" w:sz="0" w:space="0" w:color="auto"/>
                <w:left w:val="none" w:sz="0" w:space="0" w:color="auto"/>
                <w:bottom w:val="none" w:sz="0" w:space="0" w:color="auto"/>
                <w:right w:val="none" w:sz="0" w:space="0" w:color="auto"/>
              </w:divBdr>
            </w:div>
            <w:div w:id="1078869819">
              <w:marLeft w:val="0"/>
              <w:marRight w:val="0"/>
              <w:marTop w:val="0"/>
              <w:marBottom w:val="0"/>
              <w:divBdr>
                <w:top w:val="none" w:sz="0" w:space="0" w:color="auto"/>
                <w:left w:val="none" w:sz="0" w:space="0" w:color="auto"/>
                <w:bottom w:val="none" w:sz="0" w:space="0" w:color="auto"/>
                <w:right w:val="none" w:sz="0" w:space="0" w:color="auto"/>
              </w:divBdr>
            </w:div>
            <w:div w:id="1126697282">
              <w:marLeft w:val="0"/>
              <w:marRight w:val="0"/>
              <w:marTop w:val="0"/>
              <w:marBottom w:val="0"/>
              <w:divBdr>
                <w:top w:val="none" w:sz="0" w:space="0" w:color="auto"/>
                <w:left w:val="none" w:sz="0" w:space="0" w:color="auto"/>
                <w:bottom w:val="none" w:sz="0" w:space="0" w:color="auto"/>
                <w:right w:val="none" w:sz="0" w:space="0" w:color="auto"/>
              </w:divBdr>
            </w:div>
            <w:div w:id="1145778168">
              <w:marLeft w:val="0"/>
              <w:marRight w:val="0"/>
              <w:marTop w:val="0"/>
              <w:marBottom w:val="0"/>
              <w:divBdr>
                <w:top w:val="none" w:sz="0" w:space="0" w:color="auto"/>
                <w:left w:val="none" w:sz="0" w:space="0" w:color="auto"/>
                <w:bottom w:val="none" w:sz="0" w:space="0" w:color="auto"/>
                <w:right w:val="none" w:sz="0" w:space="0" w:color="auto"/>
              </w:divBdr>
            </w:div>
            <w:div w:id="1161040878">
              <w:marLeft w:val="0"/>
              <w:marRight w:val="0"/>
              <w:marTop w:val="0"/>
              <w:marBottom w:val="0"/>
              <w:divBdr>
                <w:top w:val="none" w:sz="0" w:space="0" w:color="auto"/>
                <w:left w:val="none" w:sz="0" w:space="0" w:color="auto"/>
                <w:bottom w:val="none" w:sz="0" w:space="0" w:color="auto"/>
                <w:right w:val="none" w:sz="0" w:space="0" w:color="auto"/>
              </w:divBdr>
            </w:div>
            <w:div w:id="1229802654">
              <w:marLeft w:val="0"/>
              <w:marRight w:val="0"/>
              <w:marTop w:val="0"/>
              <w:marBottom w:val="0"/>
              <w:divBdr>
                <w:top w:val="none" w:sz="0" w:space="0" w:color="auto"/>
                <w:left w:val="none" w:sz="0" w:space="0" w:color="auto"/>
                <w:bottom w:val="none" w:sz="0" w:space="0" w:color="auto"/>
                <w:right w:val="none" w:sz="0" w:space="0" w:color="auto"/>
              </w:divBdr>
            </w:div>
            <w:div w:id="1243639887">
              <w:marLeft w:val="0"/>
              <w:marRight w:val="0"/>
              <w:marTop w:val="0"/>
              <w:marBottom w:val="0"/>
              <w:divBdr>
                <w:top w:val="none" w:sz="0" w:space="0" w:color="auto"/>
                <w:left w:val="none" w:sz="0" w:space="0" w:color="auto"/>
                <w:bottom w:val="none" w:sz="0" w:space="0" w:color="auto"/>
                <w:right w:val="none" w:sz="0" w:space="0" w:color="auto"/>
              </w:divBdr>
            </w:div>
            <w:div w:id="1272667765">
              <w:marLeft w:val="0"/>
              <w:marRight w:val="0"/>
              <w:marTop w:val="0"/>
              <w:marBottom w:val="0"/>
              <w:divBdr>
                <w:top w:val="none" w:sz="0" w:space="0" w:color="auto"/>
                <w:left w:val="none" w:sz="0" w:space="0" w:color="auto"/>
                <w:bottom w:val="none" w:sz="0" w:space="0" w:color="auto"/>
                <w:right w:val="none" w:sz="0" w:space="0" w:color="auto"/>
              </w:divBdr>
            </w:div>
            <w:div w:id="1286958806">
              <w:marLeft w:val="0"/>
              <w:marRight w:val="0"/>
              <w:marTop w:val="0"/>
              <w:marBottom w:val="0"/>
              <w:divBdr>
                <w:top w:val="none" w:sz="0" w:space="0" w:color="auto"/>
                <w:left w:val="none" w:sz="0" w:space="0" w:color="auto"/>
                <w:bottom w:val="none" w:sz="0" w:space="0" w:color="auto"/>
                <w:right w:val="none" w:sz="0" w:space="0" w:color="auto"/>
              </w:divBdr>
            </w:div>
            <w:div w:id="1323319384">
              <w:marLeft w:val="0"/>
              <w:marRight w:val="0"/>
              <w:marTop w:val="0"/>
              <w:marBottom w:val="0"/>
              <w:divBdr>
                <w:top w:val="none" w:sz="0" w:space="0" w:color="auto"/>
                <w:left w:val="none" w:sz="0" w:space="0" w:color="auto"/>
                <w:bottom w:val="none" w:sz="0" w:space="0" w:color="auto"/>
                <w:right w:val="none" w:sz="0" w:space="0" w:color="auto"/>
              </w:divBdr>
            </w:div>
            <w:div w:id="1369334765">
              <w:marLeft w:val="0"/>
              <w:marRight w:val="0"/>
              <w:marTop w:val="0"/>
              <w:marBottom w:val="0"/>
              <w:divBdr>
                <w:top w:val="none" w:sz="0" w:space="0" w:color="auto"/>
                <w:left w:val="none" w:sz="0" w:space="0" w:color="auto"/>
                <w:bottom w:val="none" w:sz="0" w:space="0" w:color="auto"/>
                <w:right w:val="none" w:sz="0" w:space="0" w:color="auto"/>
              </w:divBdr>
            </w:div>
            <w:div w:id="1440032500">
              <w:marLeft w:val="0"/>
              <w:marRight w:val="0"/>
              <w:marTop w:val="0"/>
              <w:marBottom w:val="0"/>
              <w:divBdr>
                <w:top w:val="none" w:sz="0" w:space="0" w:color="auto"/>
                <w:left w:val="none" w:sz="0" w:space="0" w:color="auto"/>
                <w:bottom w:val="none" w:sz="0" w:space="0" w:color="auto"/>
                <w:right w:val="none" w:sz="0" w:space="0" w:color="auto"/>
              </w:divBdr>
            </w:div>
            <w:div w:id="1444377785">
              <w:marLeft w:val="0"/>
              <w:marRight w:val="0"/>
              <w:marTop w:val="0"/>
              <w:marBottom w:val="0"/>
              <w:divBdr>
                <w:top w:val="none" w:sz="0" w:space="0" w:color="auto"/>
                <w:left w:val="none" w:sz="0" w:space="0" w:color="auto"/>
                <w:bottom w:val="none" w:sz="0" w:space="0" w:color="auto"/>
                <w:right w:val="none" w:sz="0" w:space="0" w:color="auto"/>
              </w:divBdr>
            </w:div>
            <w:div w:id="1451509812">
              <w:marLeft w:val="0"/>
              <w:marRight w:val="0"/>
              <w:marTop w:val="0"/>
              <w:marBottom w:val="0"/>
              <w:divBdr>
                <w:top w:val="none" w:sz="0" w:space="0" w:color="auto"/>
                <w:left w:val="none" w:sz="0" w:space="0" w:color="auto"/>
                <w:bottom w:val="none" w:sz="0" w:space="0" w:color="auto"/>
                <w:right w:val="none" w:sz="0" w:space="0" w:color="auto"/>
              </w:divBdr>
            </w:div>
            <w:div w:id="1471628852">
              <w:marLeft w:val="0"/>
              <w:marRight w:val="0"/>
              <w:marTop w:val="0"/>
              <w:marBottom w:val="0"/>
              <w:divBdr>
                <w:top w:val="none" w:sz="0" w:space="0" w:color="auto"/>
                <w:left w:val="none" w:sz="0" w:space="0" w:color="auto"/>
                <w:bottom w:val="none" w:sz="0" w:space="0" w:color="auto"/>
                <w:right w:val="none" w:sz="0" w:space="0" w:color="auto"/>
              </w:divBdr>
            </w:div>
            <w:div w:id="1489251685">
              <w:marLeft w:val="0"/>
              <w:marRight w:val="0"/>
              <w:marTop w:val="0"/>
              <w:marBottom w:val="0"/>
              <w:divBdr>
                <w:top w:val="none" w:sz="0" w:space="0" w:color="auto"/>
                <w:left w:val="none" w:sz="0" w:space="0" w:color="auto"/>
                <w:bottom w:val="none" w:sz="0" w:space="0" w:color="auto"/>
                <w:right w:val="none" w:sz="0" w:space="0" w:color="auto"/>
              </w:divBdr>
            </w:div>
            <w:div w:id="1502311026">
              <w:marLeft w:val="0"/>
              <w:marRight w:val="0"/>
              <w:marTop w:val="0"/>
              <w:marBottom w:val="0"/>
              <w:divBdr>
                <w:top w:val="none" w:sz="0" w:space="0" w:color="auto"/>
                <w:left w:val="none" w:sz="0" w:space="0" w:color="auto"/>
                <w:bottom w:val="none" w:sz="0" w:space="0" w:color="auto"/>
                <w:right w:val="none" w:sz="0" w:space="0" w:color="auto"/>
              </w:divBdr>
            </w:div>
            <w:div w:id="1536579211">
              <w:marLeft w:val="0"/>
              <w:marRight w:val="0"/>
              <w:marTop w:val="0"/>
              <w:marBottom w:val="0"/>
              <w:divBdr>
                <w:top w:val="none" w:sz="0" w:space="0" w:color="auto"/>
                <w:left w:val="none" w:sz="0" w:space="0" w:color="auto"/>
                <w:bottom w:val="none" w:sz="0" w:space="0" w:color="auto"/>
                <w:right w:val="none" w:sz="0" w:space="0" w:color="auto"/>
              </w:divBdr>
            </w:div>
            <w:div w:id="1551574254">
              <w:marLeft w:val="0"/>
              <w:marRight w:val="0"/>
              <w:marTop w:val="0"/>
              <w:marBottom w:val="0"/>
              <w:divBdr>
                <w:top w:val="none" w:sz="0" w:space="0" w:color="auto"/>
                <w:left w:val="none" w:sz="0" w:space="0" w:color="auto"/>
                <w:bottom w:val="none" w:sz="0" w:space="0" w:color="auto"/>
                <w:right w:val="none" w:sz="0" w:space="0" w:color="auto"/>
              </w:divBdr>
            </w:div>
            <w:div w:id="1588076449">
              <w:marLeft w:val="0"/>
              <w:marRight w:val="0"/>
              <w:marTop w:val="0"/>
              <w:marBottom w:val="0"/>
              <w:divBdr>
                <w:top w:val="none" w:sz="0" w:space="0" w:color="auto"/>
                <w:left w:val="none" w:sz="0" w:space="0" w:color="auto"/>
                <w:bottom w:val="none" w:sz="0" w:space="0" w:color="auto"/>
                <w:right w:val="none" w:sz="0" w:space="0" w:color="auto"/>
              </w:divBdr>
            </w:div>
            <w:div w:id="1689452776">
              <w:marLeft w:val="0"/>
              <w:marRight w:val="0"/>
              <w:marTop w:val="0"/>
              <w:marBottom w:val="0"/>
              <w:divBdr>
                <w:top w:val="none" w:sz="0" w:space="0" w:color="auto"/>
                <w:left w:val="none" w:sz="0" w:space="0" w:color="auto"/>
                <w:bottom w:val="none" w:sz="0" w:space="0" w:color="auto"/>
                <w:right w:val="none" w:sz="0" w:space="0" w:color="auto"/>
              </w:divBdr>
            </w:div>
            <w:div w:id="1721128907">
              <w:marLeft w:val="0"/>
              <w:marRight w:val="0"/>
              <w:marTop w:val="0"/>
              <w:marBottom w:val="0"/>
              <w:divBdr>
                <w:top w:val="none" w:sz="0" w:space="0" w:color="auto"/>
                <w:left w:val="none" w:sz="0" w:space="0" w:color="auto"/>
                <w:bottom w:val="none" w:sz="0" w:space="0" w:color="auto"/>
                <w:right w:val="none" w:sz="0" w:space="0" w:color="auto"/>
              </w:divBdr>
            </w:div>
            <w:div w:id="1748962730">
              <w:marLeft w:val="0"/>
              <w:marRight w:val="0"/>
              <w:marTop w:val="0"/>
              <w:marBottom w:val="0"/>
              <w:divBdr>
                <w:top w:val="none" w:sz="0" w:space="0" w:color="auto"/>
                <w:left w:val="none" w:sz="0" w:space="0" w:color="auto"/>
                <w:bottom w:val="none" w:sz="0" w:space="0" w:color="auto"/>
                <w:right w:val="none" w:sz="0" w:space="0" w:color="auto"/>
              </w:divBdr>
            </w:div>
            <w:div w:id="1753161573">
              <w:marLeft w:val="0"/>
              <w:marRight w:val="0"/>
              <w:marTop w:val="0"/>
              <w:marBottom w:val="0"/>
              <w:divBdr>
                <w:top w:val="none" w:sz="0" w:space="0" w:color="auto"/>
                <w:left w:val="none" w:sz="0" w:space="0" w:color="auto"/>
                <w:bottom w:val="none" w:sz="0" w:space="0" w:color="auto"/>
                <w:right w:val="none" w:sz="0" w:space="0" w:color="auto"/>
              </w:divBdr>
            </w:div>
            <w:div w:id="1831368076">
              <w:marLeft w:val="0"/>
              <w:marRight w:val="0"/>
              <w:marTop w:val="0"/>
              <w:marBottom w:val="0"/>
              <w:divBdr>
                <w:top w:val="none" w:sz="0" w:space="0" w:color="auto"/>
                <w:left w:val="none" w:sz="0" w:space="0" w:color="auto"/>
                <w:bottom w:val="none" w:sz="0" w:space="0" w:color="auto"/>
                <w:right w:val="none" w:sz="0" w:space="0" w:color="auto"/>
              </w:divBdr>
            </w:div>
            <w:div w:id="1984432337">
              <w:marLeft w:val="0"/>
              <w:marRight w:val="0"/>
              <w:marTop w:val="0"/>
              <w:marBottom w:val="0"/>
              <w:divBdr>
                <w:top w:val="none" w:sz="0" w:space="0" w:color="auto"/>
                <w:left w:val="none" w:sz="0" w:space="0" w:color="auto"/>
                <w:bottom w:val="none" w:sz="0" w:space="0" w:color="auto"/>
                <w:right w:val="none" w:sz="0" w:space="0" w:color="auto"/>
              </w:divBdr>
            </w:div>
            <w:div w:id="2015643621">
              <w:marLeft w:val="0"/>
              <w:marRight w:val="0"/>
              <w:marTop w:val="0"/>
              <w:marBottom w:val="0"/>
              <w:divBdr>
                <w:top w:val="none" w:sz="0" w:space="0" w:color="auto"/>
                <w:left w:val="none" w:sz="0" w:space="0" w:color="auto"/>
                <w:bottom w:val="none" w:sz="0" w:space="0" w:color="auto"/>
                <w:right w:val="none" w:sz="0" w:space="0" w:color="auto"/>
              </w:divBdr>
            </w:div>
            <w:div w:id="2018730755">
              <w:marLeft w:val="0"/>
              <w:marRight w:val="0"/>
              <w:marTop w:val="0"/>
              <w:marBottom w:val="0"/>
              <w:divBdr>
                <w:top w:val="none" w:sz="0" w:space="0" w:color="auto"/>
                <w:left w:val="none" w:sz="0" w:space="0" w:color="auto"/>
                <w:bottom w:val="none" w:sz="0" w:space="0" w:color="auto"/>
                <w:right w:val="none" w:sz="0" w:space="0" w:color="auto"/>
              </w:divBdr>
            </w:div>
            <w:div w:id="2040813814">
              <w:marLeft w:val="0"/>
              <w:marRight w:val="0"/>
              <w:marTop w:val="0"/>
              <w:marBottom w:val="0"/>
              <w:divBdr>
                <w:top w:val="none" w:sz="0" w:space="0" w:color="auto"/>
                <w:left w:val="none" w:sz="0" w:space="0" w:color="auto"/>
                <w:bottom w:val="none" w:sz="0" w:space="0" w:color="auto"/>
                <w:right w:val="none" w:sz="0" w:space="0" w:color="auto"/>
              </w:divBdr>
            </w:div>
            <w:div w:id="2043283898">
              <w:marLeft w:val="0"/>
              <w:marRight w:val="0"/>
              <w:marTop w:val="0"/>
              <w:marBottom w:val="0"/>
              <w:divBdr>
                <w:top w:val="none" w:sz="0" w:space="0" w:color="auto"/>
                <w:left w:val="none" w:sz="0" w:space="0" w:color="auto"/>
                <w:bottom w:val="none" w:sz="0" w:space="0" w:color="auto"/>
                <w:right w:val="none" w:sz="0" w:space="0" w:color="auto"/>
              </w:divBdr>
            </w:div>
            <w:div w:id="2084599159">
              <w:marLeft w:val="0"/>
              <w:marRight w:val="0"/>
              <w:marTop w:val="0"/>
              <w:marBottom w:val="0"/>
              <w:divBdr>
                <w:top w:val="none" w:sz="0" w:space="0" w:color="auto"/>
                <w:left w:val="none" w:sz="0" w:space="0" w:color="auto"/>
                <w:bottom w:val="none" w:sz="0" w:space="0" w:color="auto"/>
                <w:right w:val="none" w:sz="0" w:space="0" w:color="auto"/>
              </w:divBdr>
            </w:div>
            <w:div w:id="2091385667">
              <w:marLeft w:val="0"/>
              <w:marRight w:val="0"/>
              <w:marTop w:val="0"/>
              <w:marBottom w:val="0"/>
              <w:divBdr>
                <w:top w:val="none" w:sz="0" w:space="0" w:color="auto"/>
                <w:left w:val="none" w:sz="0" w:space="0" w:color="auto"/>
                <w:bottom w:val="none" w:sz="0" w:space="0" w:color="auto"/>
                <w:right w:val="none" w:sz="0" w:space="0" w:color="auto"/>
              </w:divBdr>
            </w:div>
            <w:div w:id="2122719831">
              <w:marLeft w:val="0"/>
              <w:marRight w:val="0"/>
              <w:marTop w:val="0"/>
              <w:marBottom w:val="0"/>
              <w:divBdr>
                <w:top w:val="none" w:sz="0" w:space="0" w:color="auto"/>
                <w:left w:val="none" w:sz="0" w:space="0" w:color="auto"/>
                <w:bottom w:val="none" w:sz="0" w:space="0" w:color="auto"/>
                <w:right w:val="none" w:sz="0" w:space="0" w:color="auto"/>
              </w:divBdr>
            </w:div>
            <w:div w:id="21236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1912">
      <w:bodyDiv w:val="1"/>
      <w:marLeft w:val="0"/>
      <w:marRight w:val="0"/>
      <w:marTop w:val="0"/>
      <w:marBottom w:val="0"/>
      <w:divBdr>
        <w:top w:val="none" w:sz="0" w:space="0" w:color="auto"/>
        <w:left w:val="none" w:sz="0" w:space="0" w:color="auto"/>
        <w:bottom w:val="none" w:sz="0" w:space="0" w:color="auto"/>
        <w:right w:val="none" w:sz="0" w:space="0" w:color="auto"/>
      </w:divBdr>
    </w:div>
    <w:div w:id="599292402">
      <w:bodyDiv w:val="1"/>
      <w:marLeft w:val="0"/>
      <w:marRight w:val="0"/>
      <w:marTop w:val="0"/>
      <w:marBottom w:val="0"/>
      <w:divBdr>
        <w:top w:val="none" w:sz="0" w:space="0" w:color="auto"/>
        <w:left w:val="none" w:sz="0" w:space="0" w:color="auto"/>
        <w:bottom w:val="none" w:sz="0" w:space="0" w:color="auto"/>
        <w:right w:val="none" w:sz="0" w:space="0" w:color="auto"/>
      </w:divBdr>
    </w:div>
    <w:div w:id="644093326">
      <w:bodyDiv w:val="1"/>
      <w:marLeft w:val="0"/>
      <w:marRight w:val="0"/>
      <w:marTop w:val="0"/>
      <w:marBottom w:val="0"/>
      <w:divBdr>
        <w:top w:val="none" w:sz="0" w:space="0" w:color="auto"/>
        <w:left w:val="none" w:sz="0" w:space="0" w:color="auto"/>
        <w:bottom w:val="none" w:sz="0" w:space="0" w:color="auto"/>
        <w:right w:val="none" w:sz="0" w:space="0" w:color="auto"/>
      </w:divBdr>
      <w:divsChild>
        <w:div w:id="1549292988">
          <w:marLeft w:val="0"/>
          <w:marRight w:val="0"/>
          <w:marTop w:val="0"/>
          <w:marBottom w:val="0"/>
          <w:divBdr>
            <w:top w:val="none" w:sz="0" w:space="0" w:color="auto"/>
            <w:left w:val="none" w:sz="0" w:space="0" w:color="auto"/>
            <w:bottom w:val="none" w:sz="0" w:space="0" w:color="auto"/>
            <w:right w:val="none" w:sz="0" w:space="0" w:color="auto"/>
          </w:divBdr>
          <w:divsChild>
            <w:div w:id="393678">
              <w:marLeft w:val="0"/>
              <w:marRight w:val="0"/>
              <w:marTop w:val="0"/>
              <w:marBottom w:val="0"/>
              <w:divBdr>
                <w:top w:val="none" w:sz="0" w:space="0" w:color="auto"/>
                <w:left w:val="none" w:sz="0" w:space="0" w:color="auto"/>
                <w:bottom w:val="none" w:sz="0" w:space="0" w:color="auto"/>
                <w:right w:val="none" w:sz="0" w:space="0" w:color="auto"/>
              </w:divBdr>
            </w:div>
            <w:div w:id="29769476">
              <w:marLeft w:val="0"/>
              <w:marRight w:val="0"/>
              <w:marTop w:val="0"/>
              <w:marBottom w:val="0"/>
              <w:divBdr>
                <w:top w:val="none" w:sz="0" w:space="0" w:color="auto"/>
                <w:left w:val="none" w:sz="0" w:space="0" w:color="auto"/>
                <w:bottom w:val="none" w:sz="0" w:space="0" w:color="auto"/>
                <w:right w:val="none" w:sz="0" w:space="0" w:color="auto"/>
              </w:divBdr>
            </w:div>
            <w:div w:id="79763950">
              <w:marLeft w:val="0"/>
              <w:marRight w:val="0"/>
              <w:marTop w:val="0"/>
              <w:marBottom w:val="0"/>
              <w:divBdr>
                <w:top w:val="none" w:sz="0" w:space="0" w:color="auto"/>
                <w:left w:val="none" w:sz="0" w:space="0" w:color="auto"/>
                <w:bottom w:val="none" w:sz="0" w:space="0" w:color="auto"/>
                <w:right w:val="none" w:sz="0" w:space="0" w:color="auto"/>
              </w:divBdr>
            </w:div>
            <w:div w:id="118885329">
              <w:marLeft w:val="0"/>
              <w:marRight w:val="0"/>
              <w:marTop w:val="0"/>
              <w:marBottom w:val="0"/>
              <w:divBdr>
                <w:top w:val="none" w:sz="0" w:space="0" w:color="auto"/>
                <w:left w:val="none" w:sz="0" w:space="0" w:color="auto"/>
                <w:bottom w:val="none" w:sz="0" w:space="0" w:color="auto"/>
                <w:right w:val="none" w:sz="0" w:space="0" w:color="auto"/>
              </w:divBdr>
            </w:div>
            <w:div w:id="142234521">
              <w:marLeft w:val="0"/>
              <w:marRight w:val="0"/>
              <w:marTop w:val="0"/>
              <w:marBottom w:val="0"/>
              <w:divBdr>
                <w:top w:val="none" w:sz="0" w:space="0" w:color="auto"/>
                <w:left w:val="none" w:sz="0" w:space="0" w:color="auto"/>
                <w:bottom w:val="none" w:sz="0" w:space="0" w:color="auto"/>
                <w:right w:val="none" w:sz="0" w:space="0" w:color="auto"/>
              </w:divBdr>
            </w:div>
            <w:div w:id="158160341">
              <w:marLeft w:val="0"/>
              <w:marRight w:val="0"/>
              <w:marTop w:val="0"/>
              <w:marBottom w:val="0"/>
              <w:divBdr>
                <w:top w:val="none" w:sz="0" w:space="0" w:color="auto"/>
                <w:left w:val="none" w:sz="0" w:space="0" w:color="auto"/>
                <w:bottom w:val="none" w:sz="0" w:space="0" w:color="auto"/>
                <w:right w:val="none" w:sz="0" w:space="0" w:color="auto"/>
              </w:divBdr>
            </w:div>
            <w:div w:id="159078321">
              <w:marLeft w:val="0"/>
              <w:marRight w:val="0"/>
              <w:marTop w:val="0"/>
              <w:marBottom w:val="0"/>
              <w:divBdr>
                <w:top w:val="none" w:sz="0" w:space="0" w:color="auto"/>
                <w:left w:val="none" w:sz="0" w:space="0" w:color="auto"/>
                <w:bottom w:val="none" w:sz="0" w:space="0" w:color="auto"/>
                <w:right w:val="none" w:sz="0" w:space="0" w:color="auto"/>
              </w:divBdr>
            </w:div>
            <w:div w:id="190605935">
              <w:marLeft w:val="0"/>
              <w:marRight w:val="0"/>
              <w:marTop w:val="0"/>
              <w:marBottom w:val="0"/>
              <w:divBdr>
                <w:top w:val="none" w:sz="0" w:space="0" w:color="auto"/>
                <w:left w:val="none" w:sz="0" w:space="0" w:color="auto"/>
                <w:bottom w:val="none" w:sz="0" w:space="0" w:color="auto"/>
                <w:right w:val="none" w:sz="0" w:space="0" w:color="auto"/>
              </w:divBdr>
            </w:div>
            <w:div w:id="205726406">
              <w:marLeft w:val="0"/>
              <w:marRight w:val="0"/>
              <w:marTop w:val="0"/>
              <w:marBottom w:val="0"/>
              <w:divBdr>
                <w:top w:val="none" w:sz="0" w:space="0" w:color="auto"/>
                <w:left w:val="none" w:sz="0" w:space="0" w:color="auto"/>
                <w:bottom w:val="none" w:sz="0" w:space="0" w:color="auto"/>
                <w:right w:val="none" w:sz="0" w:space="0" w:color="auto"/>
              </w:divBdr>
            </w:div>
            <w:div w:id="209265262">
              <w:marLeft w:val="0"/>
              <w:marRight w:val="0"/>
              <w:marTop w:val="0"/>
              <w:marBottom w:val="0"/>
              <w:divBdr>
                <w:top w:val="none" w:sz="0" w:space="0" w:color="auto"/>
                <w:left w:val="none" w:sz="0" w:space="0" w:color="auto"/>
                <w:bottom w:val="none" w:sz="0" w:space="0" w:color="auto"/>
                <w:right w:val="none" w:sz="0" w:space="0" w:color="auto"/>
              </w:divBdr>
            </w:div>
            <w:div w:id="235435399">
              <w:marLeft w:val="0"/>
              <w:marRight w:val="0"/>
              <w:marTop w:val="0"/>
              <w:marBottom w:val="0"/>
              <w:divBdr>
                <w:top w:val="none" w:sz="0" w:space="0" w:color="auto"/>
                <w:left w:val="none" w:sz="0" w:space="0" w:color="auto"/>
                <w:bottom w:val="none" w:sz="0" w:space="0" w:color="auto"/>
                <w:right w:val="none" w:sz="0" w:space="0" w:color="auto"/>
              </w:divBdr>
            </w:div>
            <w:div w:id="242839012">
              <w:marLeft w:val="0"/>
              <w:marRight w:val="0"/>
              <w:marTop w:val="0"/>
              <w:marBottom w:val="0"/>
              <w:divBdr>
                <w:top w:val="none" w:sz="0" w:space="0" w:color="auto"/>
                <w:left w:val="none" w:sz="0" w:space="0" w:color="auto"/>
                <w:bottom w:val="none" w:sz="0" w:space="0" w:color="auto"/>
                <w:right w:val="none" w:sz="0" w:space="0" w:color="auto"/>
              </w:divBdr>
            </w:div>
            <w:div w:id="323775453">
              <w:marLeft w:val="0"/>
              <w:marRight w:val="0"/>
              <w:marTop w:val="0"/>
              <w:marBottom w:val="0"/>
              <w:divBdr>
                <w:top w:val="none" w:sz="0" w:space="0" w:color="auto"/>
                <w:left w:val="none" w:sz="0" w:space="0" w:color="auto"/>
                <w:bottom w:val="none" w:sz="0" w:space="0" w:color="auto"/>
                <w:right w:val="none" w:sz="0" w:space="0" w:color="auto"/>
              </w:divBdr>
            </w:div>
            <w:div w:id="365101512">
              <w:marLeft w:val="0"/>
              <w:marRight w:val="0"/>
              <w:marTop w:val="0"/>
              <w:marBottom w:val="0"/>
              <w:divBdr>
                <w:top w:val="none" w:sz="0" w:space="0" w:color="auto"/>
                <w:left w:val="none" w:sz="0" w:space="0" w:color="auto"/>
                <w:bottom w:val="none" w:sz="0" w:space="0" w:color="auto"/>
                <w:right w:val="none" w:sz="0" w:space="0" w:color="auto"/>
              </w:divBdr>
            </w:div>
            <w:div w:id="365253089">
              <w:marLeft w:val="0"/>
              <w:marRight w:val="0"/>
              <w:marTop w:val="0"/>
              <w:marBottom w:val="0"/>
              <w:divBdr>
                <w:top w:val="none" w:sz="0" w:space="0" w:color="auto"/>
                <w:left w:val="none" w:sz="0" w:space="0" w:color="auto"/>
                <w:bottom w:val="none" w:sz="0" w:space="0" w:color="auto"/>
                <w:right w:val="none" w:sz="0" w:space="0" w:color="auto"/>
              </w:divBdr>
            </w:div>
            <w:div w:id="412627392">
              <w:marLeft w:val="0"/>
              <w:marRight w:val="0"/>
              <w:marTop w:val="0"/>
              <w:marBottom w:val="0"/>
              <w:divBdr>
                <w:top w:val="none" w:sz="0" w:space="0" w:color="auto"/>
                <w:left w:val="none" w:sz="0" w:space="0" w:color="auto"/>
                <w:bottom w:val="none" w:sz="0" w:space="0" w:color="auto"/>
                <w:right w:val="none" w:sz="0" w:space="0" w:color="auto"/>
              </w:divBdr>
            </w:div>
            <w:div w:id="424887283">
              <w:marLeft w:val="0"/>
              <w:marRight w:val="0"/>
              <w:marTop w:val="0"/>
              <w:marBottom w:val="0"/>
              <w:divBdr>
                <w:top w:val="none" w:sz="0" w:space="0" w:color="auto"/>
                <w:left w:val="none" w:sz="0" w:space="0" w:color="auto"/>
                <w:bottom w:val="none" w:sz="0" w:space="0" w:color="auto"/>
                <w:right w:val="none" w:sz="0" w:space="0" w:color="auto"/>
              </w:divBdr>
            </w:div>
            <w:div w:id="436367896">
              <w:marLeft w:val="0"/>
              <w:marRight w:val="0"/>
              <w:marTop w:val="0"/>
              <w:marBottom w:val="0"/>
              <w:divBdr>
                <w:top w:val="none" w:sz="0" w:space="0" w:color="auto"/>
                <w:left w:val="none" w:sz="0" w:space="0" w:color="auto"/>
                <w:bottom w:val="none" w:sz="0" w:space="0" w:color="auto"/>
                <w:right w:val="none" w:sz="0" w:space="0" w:color="auto"/>
              </w:divBdr>
            </w:div>
            <w:div w:id="440345670">
              <w:marLeft w:val="0"/>
              <w:marRight w:val="0"/>
              <w:marTop w:val="0"/>
              <w:marBottom w:val="0"/>
              <w:divBdr>
                <w:top w:val="none" w:sz="0" w:space="0" w:color="auto"/>
                <w:left w:val="none" w:sz="0" w:space="0" w:color="auto"/>
                <w:bottom w:val="none" w:sz="0" w:space="0" w:color="auto"/>
                <w:right w:val="none" w:sz="0" w:space="0" w:color="auto"/>
              </w:divBdr>
            </w:div>
            <w:div w:id="463239405">
              <w:marLeft w:val="0"/>
              <w:marRight w:val="0"/>
              <w:marTop w:val="0"/>
              <w:marBottom w:val="0"/>
              <w:divBdr>
                <w:top w:val="none" w:sz="0" w:space="0" w:color="auto"/>
                <w:left w:val="none" w:sz="0" w:space="0" w:color="auto"/>
                <w:bottom w:val="none" w:sz="0" w:space="0" w:color="auto"/>
                <w:right w:val="none" w:sz="0" w:space="0" w:color="auto"/>
              </w:divBdr>
            </w:div>
            <w:div w:id="498932838">
              <w:marLeft w:val="0"/>
              <w:marRight w:val="0"/>
              <w:marTop w:val="0"/>
              <w:marBottom w:val="0"/>
              <w:divBdr>
                <w:top w:val="none" w:sz="0" w:space="0" w:color="auto"/>
                <w:left w:val="none" w:sz="0" w:space="0" w:color="auto"/>
                <w:bottom w:val="none" w:sz="0" w:space="0" w:color="auto"/>
                <w:right w:val="none" w:sz="0" w:space="0" w:color="auto"/>
              </w:divBdr>
            </w:div>
            <w:div w:id="595675000">
              <w:marLeft w:val="0"/>
              <w:marRight w:val="0"/>
              <w:marTop w:val="0"/>
              <w:marBottom w:val="0"/>
              <w:divBdr>
                <w:top w:val="none" w:sz="0" w:space="0" w:color="auto"/>
                <w:left w:val="none" w:sz="0" w:space="0" w:color="auto"/>
                <w:bottom w:val="none" w:sz="0" w:space="0" w:color="auto"/>
                <w:right w:val="none" w:sz="0" w:space="0" w:color="auto"/>
              </w:divBdr>
            </w:div>
            <w:div w:id="599869938">
              <w:marLeft w:val="0"/>
              <w:marRight w:val="0"/>
              <w:marTop w:val="0"/>
              <w:marBottom w:val="0"/>
              <w:divBdr>
                <w:top w:val="none" w:sz="0" w:space="0" w:color="auto"/>
                <w:left w:val="none" w:sz="0" w:space="0" w:color="auto"/>
                <w:bottom w:val="none" w:sz="0" w:space="0" w:color="auto"/>
                <w:right w:val="none" w:sz="0" w:space="0" w:color="auto"/>
              </w:divBdr>
            </w:div>
            <w:div w:id="625429006">
              <w:marLeft w:val="0"/>
              <w:marRight w:val="0"/>
              <w:marTop w:val="0"/>
              <w:marBottom w:val="0"/>
              <w:divBdr>
                <w:top w:val="none" w:sz="0" w:space="0" w:color="auto"/>
                <w:left w:val="none" w:sz="0" w:space="0" w:color="auto"/>
                <w:bottom w:val="none" w:sz="0" w:space="0" w:color="auto"/>
                <w:right w:val="none" w:sz="0" w:space="0" w:color="auto"/>
              </w:divBdr>
            </w:div>
            <w:div w:id="635912846">
              <w:marLeft w:val="0"/>
              <w:marRight w:val="0"/>
              <w:marTop w:val="0"/>
              <w:marBottom w:val="0"/>
              <w:divBdr>
                <w:top w:val="none" w:sz="0" w:space="0" w:color="auto"/>
                <w:left w:val="none" w:sz="0" w:space="0" w:color="auto"/>
                <w:bottom w:val="none" w:sz="0" w:space="0" w:color="auto"/>
                <w:right w:val="none" w:sz="0" w:space="0" w:color="auto"/>
              </w:divBdr>
            </w:div>
            <w:div w:id="640615094">
              <w:marLeft w:val="0"/>
              <w:marRight w:val="0"/>
              <w:marTop w:val="0"/>
              <w:marBottom w:val="0"/>
              <w:divBdr>
                <w:top w:val="none" w:sz="0" w:space="0" w:color="auto"/>
                <w:left w:val="none" w:sz="0" w:space="0" w:color="auto"/>
                <w:bottom w:val="none" w:sz="0" w:space="0" w:color="auto"/>
                <w:right w:val="none" w:sz="0" w:space="0" w:color="auto"/>
              </w:divBdr>
            </w:div>
            <w:div w:id="656541778">
              <w:marLeft w:val="0"/>
              <w:marRight w:val="0"/>
              <w:marTop w:val="0"/>
              <w:marBottom w:val="0"/>
              <w:divBdr>
                <w:top w:val="none" w:sz="0" w:space="0" w:color="auto"/>
                <w:left w:val="none" w:sz="0" w:space="0" w:color="auto"/>
                <w:bottom w:val="none" w:sz="0" w:space="0" w:color="auto"/>
                <w:right w:val="none" w:sz="0" w:space="0" w:color="auto"/>
              </w:divBdr>
            </w:div>
            <w:div w:id="668796552">
              <w:marLeft w:val="0"/>
              <w:marRight w:val="0"/>
              <w:marTop w:val="0"/>
              <w:marBottom w:val="0"/>
              <w:divBdr>
                <w:top w:val="none" w:sz="0" w:space="0" w:color="auto"/>
                <w:left w:val="none" w:sz="0" w:space="0" w:color="auto"/>
                <w:bottom w:val="none" w:sz="0" w:space="0" w:color="auto"/>
                <w:right w:val="none" w:sz="0" w:space="0" w:color="auto"/>
              </w:divBdr>
            </w:div>
            <w:div w:id="695932450">
              <w:marLeft w:val="0"/>
              <w:marRight w:val="0"/>
              <w:marTop w:val="0"/>
              <w:marBottom w:val="0"/>
              <w:divBdr>
                <w:top w:val="none" w:sz="0" w:space="0" w:color="auto"/>
                <w:left w:val="none" w:sz="0" w:space="0" w:color="auto"/>
                <w:bottom w:val="none" w:sz="0" w:space="0" w:color="auto"/>
                <w:right w:val="none" w:sz="0" w:space="0" w:color="auto"/>
              </w:divBdr>
            </w:div>
            <w:div w:id="732891928">
              <w:marLeft w:val="0"/>
              <w:marRight w:val="0"/>
              <w:marTop w:val="0"/>
              <w:marBottom w:val="0"/>
              <w:divBdr>
                <w:top w:val="none" w:sz="0" w:space="0" w:color="auto"/>
                <w:left w:val="none" w:sz="0" w:space="0" w:color="auto"/>
                <w:bottom w:val="none" w:sz="0" w:space="0" w:color="auto"/>
                <w:right w:val="none" w:sz="0" w:space="0" w:color="auto"/>
              </w:divBdr>
            </w:div>
            <w:div w:id="804934691">
              <w:marLeft w:val="0"/>
              <w:marRight w:val="0"/>
              <w:marTop w:val="0"/>
              <w:marBottom w:val="0"/>
              <w:divBdr>
                <w:top w:val="none" w:sz="0" w:space="0" w:color="auto"/>
                <w:left w:val="none" w:sz="0" w:space="0" w:color="auto"/>
                <w:bottom w:val="none" w:sz="0" w:space="0" w:color="auto"/>
                <w:right w:val="none" w:sz="0" w:space="0" w:color="auto"/>
              </w:divBdr>
            </w:div>
            <w:div w:id="832991617">
              <w:marLeft w:val="0"/>
              <w:marRight w:val="0"/>
              <w:marTop w:val="0"/>
              <w:marBottom w:val="0"/>
              <w:divBdr>
                <w:top w:val="none" w:sz="0" w:space="0" w:color="auto"/>
                <w:left w:val="none" w:sz="0" w:space="0" w:color="auto"/>
                <w:bottom w:val="none" w:sz="0" w:space="0" w:color="auto"/>
                <w:right w:val="none" w:sz="0" w:space="0" w:color="auto"/>
              </w:divBdr>
            </w:div>
            <w:div w:id="852307194">
              <w:marLeft w:val="0"/>
              <w:marRight w:val="0"/>
              <w:marTop w:val="0"/>
              <w:marBottom w:val="0"/>
              <w:divBdr>
                <w:top w:val="none" w:sz="0" w:space="0" w:color="auto"/>
                <w:left w:val="none" w:sz="0" w:space="0" w:color="auto"/>
                <w:bottom w:val="none" w:sz="0" w:space="0" w:color="auto"/>
                <w:right w:val="none" w:sz="0" w:space="0" w:color="auto"/>
              </w:divBdr>
            </w:div>
            <w:div w:id="889070504">
              <w:marLeft w:val="0"/>
              <w:marRight w:val="0"/>
              <w:marTop w:val="0"/>
              <w:marBottom w:val="0"/>
              <w:divBdr>
                <w:top w:val="none" w:sz="0" w:space="0" w:color="auto"/>
                <w:left w:val="none" w:sz="0" w:space="0" w:color="auto"/>
                <w:bottom w:val="none" w:sz="0" w:space="0" w:color="auto"/>
                <w:right w:val="none" w:sz="0" w:space="0" w:color="auto"/>
              </w:divBdr>
            </w:div>
            <w:div w:id="901409190">
              <w:marLeft w:val="0"/>
              <w:marRight w:val="0"/>
              <w:marTop w:val="0"/>
              <w:marBottom w:val="0"/>
              <w:divBdr>
                <w:top w:val="none" w:sz="0" w:space="0" w:color="auto"/>
                <w:left w:val="none" w:sz="0" w:space="0" w:color="auto"/>
                <w:bottom w:val="none" w:sz="0" w:space="0" w:color="auto"/>
                <w:right w:val="none" w:sz="0" w:space="0" w:color="auto"/>
              </w:divBdr>
            </w:div>
            <w:div w:id="938948648">
              <w:marLeft w:val="0"/>
              <w:marRight w:val="0"/>
              <w:marTop w:val="0"/>
              <w:marBottom w:val="0"/>
              <w:divBdr>
                <w:top w:val="none" w:sz="0" w:space="0" w:color="auto"/>
                <w:left w:val="none" w:sz="0" w:space="0" w:color="auto"/>
                <w:bottom w:val="none" w:sz="0" w:space="0" w:color="auto"/>
                <w:right w:val="none" w:sz="0" w:space="0" w:color="auto"/>
              </w:divBdr>
            </w:div>
            <w:div w:id="990333866">
              <w:marLeft w:val="0"/>
              <w:marRight w:val="0"/>
              <w:marTop w:val="0"/>
              <w:marBottom w:val="0"/>
              <w:divBdr>
                <w:top w:val="none" w:sz="0" w:space="0" w:color="auto"/>
                <w:left w:val="none" w:sz="0" w:space="0" w:color="auto"/>
                <w:bottom w:val="none" w:sz="0" w:space="0" w:color="auto"/>
                <w:right w:val="none" w:sz="0" w:space="0" w:color="auto"/>
              </w:divBdr>
            </w:div>
            <w:div w:id="1001616600">
              <w:marLeft w:val="0"/>
              <w:marRight w:val="0"/>
              <w:marTop w:val="0"/>
              <w:marBottom w:val="0"/>
              <w:divBdr>
                <w:top w:val="none" w:sz="0" w:space="0" w:color="auto"/>
                <w:left w:val="none" w:sz="0" w:space="0" w:color="auto"/>
                <w:bottom w:val="none" w:sz="0" w:space="0" w:color="auto"/>
                <w:right w:val="none" w:sz="0" w:space="0" w:color="auto"/>
              </w:divBdr>
            </w:div>
            <w:div w:id="1133058496">
              <w:marLeft w:val="0"/>
              <w:marRight w:val="0"/>
              <w:marTop w:val="0"/>
              <w:marBottom w:val="0"/>
              <w:divBdr>
                <w:top w:val="none" w:sz="0" w:space="0" w:color="auto"/>
                <w:left w:val="none" w:sz="0" w:space="0" w:color="auto"/>
                <w:bottom w:val="none" w:sz="0" w:space="0" w:color="auto"/>
                <w:right w:val="none" w:sz="0" w:space="0" w:color="auto"/>
              </w:divBdr>
            </w:div>
            <w:div w:id="1134132418">
              <w:marLeft w:val="0"/>
              <w:marRight w:val="0"/>
              <w:marTop w:val="0"/>
              <w:marBottom w:val="0"/>
              <w:divBdr>
                <w:top w:val="none" w:sz="0" w:space="0" w:color="auto"/>
                <w:left w:val="none" w:sz="0" w:space="0" w:color="auto"/>
                <w:bottom w:val="none" w:sz="0" w:space="0" w:color="auto"/>
                <w:right w:val="none" w:sz="0" w:space="0" w:color="auto"/>
              </w:divBdr>
            </w:div>
            <w:div w:id="1145852368">
              <w:marLeft w:val="0"/>
              <w:marRight w:val="0"/>
              <w:marTop w:val="0"/>
              <w:marBottom w:val="0"/>
              <w:divBdr>
                <w:top w:val="none" w:sz="0" w:space="0" w:color="auto"/>
                <w:left w:val="none" w:sz="0" w:space="0" w:color="auto"/>
                <w:bottom w:val="none" w:sz="0" w:space="0" w:color="auto"/>
                <w:right w:val="none" w:sz="0" w:space="0" w:color="auto"/>
              </w:divBdr>
            </w:div>
            <w:div w:id="1157234724">
              <w:marLeft w:val="0"/>
              <w:marRight w:val="0"/>
              <w:marTop w:val="0"/>
              <w:marBottom w:val="0"/>
              <w:divBdr>
                <w:top w:val="none" w:sz="0" w:space="0" w:color="auto"/>
                <w:left w:val="none" w:sz="0" w:space="0" w:color="auto"/>
                <w:bottom w:val="none" w:sz="0" w:space="0" w:color="auto"/>
                <w:right w:val="none" w:sz="0" w:space="0" w:color="auto"/>
              </w:divBdr>
            </w:div>
            <w:div w:id="1197743226">
              <w:marLeft w:val="0"/>
              <w:marRight w:val="0"/>
              <w:marTop w:val="0"/>
              <w:marBottom w:val="0"/>
              <w:divBdr>
                <w:top w:val="none" w:sz="0" w:space="0" w:color="auto"/>
                <w:left w:val="none" w:sz="0" w:space="0" w:color="auto"/>
                <w:bottom w:val="none" w:sz="0" w:space="0" w:color="auto"/>
                <w:right w:val="none" w:sz="0" w:space="0" w:color="auto"/>
              </w:divBdr>
            </w:div>
            <w:div w:id="1238595154">
              <w:marLeft w:val="0"/>
              <w:marRight w:val="0"/>
              <w:marTop w:val="0"/>
              <w:marBottom w:val="0"/>
              <w:divBdr>
                <w:top w:val="none" w:sz="0" w:space="0" w:color="auto"/>
                <w:left w:val="none" w:sz="0" w:space="0" w:color="auto"/>
                <w:bottom w:val="none" w:sz="0" w:space="0" w:color="auto"/>
                <w:right w:val="none" w:sz="0" w:space="0" w:color="auto"/>
              </w:divBdr>
            </w:div>
            <w:div w:id="1256865253">
              <w:marLeft w:val="0"/>
              <w:marRight w:val="0"/>
              <w:marTop w:val="0"/>
              <w:marBottom w:val="0"/>
              <w:divBdr>
                <w:top w:val="none" w:sz="0" w:space="0" w:color="auto"/>
                <w:left w:val="none" w:sz="0" w:space="0" w:color="auto"/>
                <w:bottom w:val="none" w:sz="0" w:space="0" w:color="auto"/>
                <w:right w:val="none" w:sz="0" w:space="0" w:color="auto"/>
              </w:divBdr>
            </w:div>
            <w:div w:id="1315404639">
              <w:marLeft w:val="0"/>
              <w:marRight w:val="0"/>
              <w:marTop w:val="0"/>
              <w:marBottom w:val="0"/>
              <w:divBdr>
                <w:top w:val="none" w:sz="0" w:space="0" w:color="auto"/>
                <w:left w:val="none" w:sz="0" w:space="0" w:color="auto"/>
                <w:bottom w:val="none" w:sz="0" w:space="0" w:color="auto"/>
                <w:right w:val="none" w:sz="0" w:space="0" w:color="auto"/>
              </w:divBdr>
            </w:div>
            <w:div w:id="1325860446">
              <w:marLeft w:val="0"/>
              <w:marRight w:val="0"/>
              <w:marTop w:val="0"/>
              <w:marBottom w:val="0"/>
              <w:divBdr>
                <w:top w:val="none" w:sz="0" w:space="0" w:color="auto"/>
                <w:left w:val="none" w:sz="0" w:space="0" w:color="auto"/>
                <w:bottom w:val="none" w:sz="0" w:space="0" w:color="auto"/>
                <w:right w:val="none" w:sz="0" w:space="0" w:color="auto"/>
              </w:divBdr>
            </w:div>
            <w:div w:id="1334799654">
              <w:marLeft w:val="0"/>
              <w:marRight w:val="0"/>
              <w:marTop w:val="0"/>
              <w:marBottom w:val="0"/>
              <w:divBdr>
                <w:top w:val="none" w:sz="0" w:space="0" w:color="auto"/>
                <w:left w:val="none" w:sz="0" w:space="0" w:color="auto"/>
                <w:bottom w:val="none" w:sz="0" w:space="0" w:color="auto"/>
                <w:right w:val="none" w:sz="0" w:space="0" w:color="auto"/>
              </w:divBdr>
            </w:div>
            <w:div w:id="1350257018">
              <w:marLeft w:val="0"/>
              <w:marRight w:val="0"/>
              <w:marTop w:val="0"/>
              <w:marBottom w:val="0"/>
              <w:divBdr>
                <w:top w:val="none" w:sz="0" w:space="0" w:color="auto"/>
                <w:left w:val="none" w:sz="0" w:space="0" w:color="auto"/>
                <w:bottom w:val="none" w:sz="0" w:space="0" w:color="auto"/>
                <w:right w:val="none" w:sz="0" w:space="0" w:color="auto"/>
              </w:divBdr>
            </w:div>
            <w:div w:id="1379009190">
              <w:marLeft w:val="0"/>
              <w:marRight w:val="0"/>
              <w:marTop w:val="0"/>
              <w:marBottom w:val="0"/>
              <w:divBdr>
                <w:top w:val="none" w:sz="0" w:space="0" w:color="auto"/>
                <w:left w:val="none" w:sz="0" w:space="0" w:color="auto"/>
                <w:bottom w:val="none" w:sz="0" w:space="0" w:color="auto"/>
                <w:right w:val="none" w:sz="0" w:space="0" w:color="auto"/>
              </w:divBdr>
            </w:div>
            <w:div w:id="1425419343">
              <w:marLeft w:val="0"/>
              <w:marRight w:val="0"/>
              <w:marTop w:val="0"/>
              <w:marBottom w:val="0"/>
              <w:divBdr>
                <w:top w:val="none" w:sz="0" w:space="0" w:color="auto"/>
                <w:left w:val="none" w:sz="0" w:space="0" w:color="auto"/>
                <w:bottom w:val="none" w:sz="0" w:space="0" w:color="auto"/>
                <w:right w:val="none" w:sz="0" w:space="0" w:color="auto"/>
              </w:divBdr>
            </w:div>
            <w:div w:id="1444349420">
              <w:marLeft w:val="0"/>
              <w:marRight w:val="0"/>
              <w:marTop w:val="0"/>
              <w:marBottom w:val="0"/>
              <w:divBdr>
                <w:top w:val="none" w:sz="0" w:space="0" w:color="auto"/>
                <w:left w:val="none" w:sz="0" w:space="0" w:color="auto"/>
                <w:bottom w:val="none" w:sz="0" w:space="0" w:color="auto"/>
                <w:right w:val="none" w:sz="0" w:space="0" w:color="auto"/>
              </w:divBdr>
            </w:div>
            <w:div w:id="1452748487">
              <w:marLeft w:val="0"/>
              <w:marRight w:val="0"/>
              <w:marTop w:val="0"/>
              <w:marBottom w:val="0"/>
              <w:divBdr>
                <w:top w:val="none" w:sz="0" w:space="0" w:color="auto"/>
                <w:left w:val="none" w:sz="0" w:space="0" w:color="auto"/>
                <w:bottom w:val="none" w:sz="0" w:space="0" w:color="auto"/>
                <w:right w:val="none" w:sz="0" w:space="0" w:color="auto"/>
              </w:divBdr>
            </w:div>
            <w:div w:id="1481652771">
              <w:marLeft w:val="0"/>
              <w:marRight w:val="0"/>
              <w:marTop w:val="0"/>
              <w:marBottom w:val="0"/>
              <w:divBdr>
                <w:top w:val="none" w:sz="0" w:space="0" w:color="auto"/>
                <w:left w:val="none" w:sz="0" w:space="0" w:color="auto"/>
                <w:bottom w:val="none" w:sz="0" w:space="0" w:color="auto"/>
                <w:right w:val="none" w:sz="0" w:space="0" w:color="auto"/>
              </w:divBdr>
            </w:div>
            <w:div w:id="1481996841">
              <w:marLeft w:val="0"/>
              <w:marRight w:val="0"/>
              <w:marTop w:val="0"/>
              <w:marBottom w:val="0"/>
              <w:divBdr>
                <w:top w:val="none" w:sz="0" w:space="0" w:color="auto"/>
                <w:left w:val="none" w:sz="0" w:space="0" w:color="auto"/>
                <w:bottom w:val="none" w:sz="0" w:space="0" w:color="auto"/>
                <w:right w:val="none" w:sz="0" w:space="0" w:color="auto"/>
              </w:divBdr>
            </w:div>
            <w:div w:id="1488589911">
              <w:marLeft w:val="0"/>
              <w:marRight w:val="0"/>
              <w:marTop w:val="0"/>
              <w:marBottom w:val="0"/>
              <w:divBdr>
                <w:top w:val="none" w:sz="0" w:space="0" w:color="auto"/>
                <w:left w:val="none" w:sz="0" w:space="0" w:color="auto"/>
                <w:bottom w:val="none" w:sz="0" w:space="0" w:color="auto"/>
                <w:right w:val="none" w:sz="0" w:space="0" w:color="auto"/>
              </w:divBdr>
            </w:div>
            <w:div w:id="1515341045">
              <w:marLeft w:val="0"/>
              <w:marRight w:val="0"/>
              <w:marTop w:val="0"/>
              <w:marBottom w:val="0"/>
              <w:divBdr>
                <w:top w:val="none" w:sz="0" w:space="0" w:color="auto"/>
                <w:left w:val="none" w:sz="0" w:space="0" w:color="auto"/>
                <w:bottom w:val="none" w:sz="0" w:space="0" w:color="auto"/>
                <w:right w:val="none" w:sz="0" w:space="0" w:color="auto"/>
              </w:divBdr>
            </w:div>
            <w:div w:id="1543402433">
              <w:marLeft w:val="0"/>
              <w:marRight w:val="0"/>
              <w:marTop w:val="0"/>
              <w:marBottom w:val="0"/>
              <w:divBdr>
                <w:top w:val="none" w:sz="0" w:space="0" w:color="auto"/>
                <w:left w:val="none" w:sz="0" w:space="0" w:color="auto"/>
                <w:bottom w:val="none" w:sz="0" w:space="0" w:color="auto"/>
                <w:right w:val="none" w:sz="0" w:space="0" w:color="auto"/>
              </w:divBdr>
            </w:div>
            <w:div w:id="1546334136">
              <w:marLeft w:val="0"/>
              <w:marRight w:val="0"/>
              <w:marTop w:val="0"/>
              <w:marBottom w:val="0"/>
              <w:divBdr>
                <w:top w:val="none" w:sz="0" w:space="0" w:color="auto"/>
                <w:left w:val="none" w:sz="0" w:space="0" w:color="auto"/>
                <w:bottom w:val="none" w:sz="0" w:space="0" w:color="auto"/>
                <w:right w:val="none" w:sz="0" w:space="0" w:color="auto"/>
              </w:divBdr>
            </w:div>
            <w:div w:id="1548370124">
              <w:marLeft w:val="0"/>
              <w:marRight w:val="0"/>
              <w:marTop w:val="0"/>
              <w:marBottom w:val="0"/>
              <w:divBdr>
                <w:top w:val="none" w:sz="0" w:space="0" w:color="auto"/>
                <w:left w:val="none" w:sz="0" w:space="0" w:color="auto"/>
                <w:bottom w:val="none" w:sz="0" w:space="0" w:color="auto"/>
                <w:right w:val="none" w:sz="0" w:space="0" w:color="auto"/>
              </w:divBdr>
            </w:div>
            <w:div w:id="1573664397">
              <w:marLeft w:val="0"/>
              <w:marRight w:val="0"/>
              <w:marTop w:val="0"/>
              <w:marBottom w:val="0"/>
              <w:divBdr>
                <w:top w:val="none" w:sz="0" w:space="0" w:color="auto"/>
                <w:left w:val="none" w:sz="0" w:space="0" w:color="auto"/>
                <w:bottom w:val="none" w:sz="0" w:space="0" w:color="auto"/>
                <w:right w:val="none" w:sz="0" w:space="0" w:color="auto"/>
              </w:divBdr>
            </w:div>
            <w:div w:id="1586064514">
              <w:marLeft w:val="0"/>
              <w:marRight w:val="0"/>
              <w:marTop w:val="0"/>
              <w:marBottom w:val="0"/>
              <w:divBdr>
                <w:top w:val="none" w:sz="0" w:space="0" w:color="auto"/>
                <w:left w:val="none" w:sz="0" w:space="0" w:color="auto"/>
                <w:bottom w:val="none" w:sz="0" w:space="0" w:color="auto"/>
                <w:right w:val="none" w:sz="0" w:space="0" w:color="auto"/>
              </w:divBdr>
            </w:div>
            <w:div w:id="1629160965">
              <w:marLeft w:val="0"/>
              <w:marRight w:val="0"/>
              <w:marTop w:val="0"/>
              <w:marBottom w:val="0"/>
              <w:divBdr>
                <w:top w:val="none" w:sz="0" w:space="0" w:color="auto"/>
                <w:left w:val="none" w:sz="0" w:space="0" w:color="auto"/>
                <w:bottom w:val="none" w:sz="0" w:space="0" w:color="auto"/>
                <w:right w:val="none" w:sz="0" w:space="0" w:color="auto"/>
              </w:divBdr>
            </w:div>
            <w:div w:id="1657293716">
              <w:marLeft w:val="0"/>
              <w:marRight w:val="0"/>
              <w:marTop w:val="0"/>
              <w:marBottom w:val="0"/>
              <w:divBdr>
                <w:top w:val="none" w:sz="0" w:space="0" w:color="auto"/>
                <w:left w:val="none" w:sz="0" w:space="0" w:color="auto"/>
                <w:bottom w:val="none" w:sz="0" w:space="0" w:color="auto"/>
                <w:right w:val="none" w:sz="0" w:space="0" w:color="auto"/>
              </w:divBdr>
            </w:div>
            <w:div w:id="1666661953">
              <w:marLeft w:val="0"/>
              <w:marRight w:val="0"/>
              <w:marTop w:val="0"/>
              <w:marBottom w:val="0"/>
              <w:divBdr>
                <w:top w:val="none" w:sz="0" w:space="0" w:color="auto"/>
                <w:left w:val="none" w:sz="0" w:space="0" w:color="auto"/>
                <w:bottom w:val="none" w:sz="0" w:space="0" w:color="auto"/>
                <w:right w:val="none" w:sz="0" w:space="0" w:color="auto"/>
              </w:divBdr>
            </w:div>
            <w:div w:id="1668896117">
              <w:marLeft w:val="0"/>
              <w:marRight w:val="0"/>
              <w:marTop w:val="0"/>
              <w:marBottom w:val="0"/>
              <w:divBdr>
                <w:top w:val="none" w:sz="0" w:space="0" w:color="auto"/>
                <w:left w:val="none" w:sz="0" w:space="0" w:color="auto"/>
                <w:bottom w:val="none" w:sz="0" w:space="0" w:color="auto"/>
                <w:right w:val="none" w:sz="0" w:space="0" w:color="auto"/>
              </w:divBdr>
            </w:div>
            <w:div w:id="1686710995">
              <w:marLeft w:val="0"/>
              <w:marRight w:val="0"/>
              <w:marTop w:val="0"/>
              <w:marBottom w:val="0"/>
              <w:divBdr>
                <w:top w:val="none" w:sz="0" w:space="0" w:color="auto"/>
                <w:left w:val="none" w:sz="0" w:space="0" w:color="auto"/>
                <w:bottom w:val="none" w:sz="0" w:space="0" w:color="auto"/>
                <w:right w:val="none" w:sz="0" w:space="0" w:color="auto"/>
              </w:divBdr>
            </w:div>
            <w:div w:id="1709452635">
              <w:marLeft w:val="0"/>
              <w:marRight w:val="0"/>
              <w:marTop w:val="0"/>
              <w:marBottom w:val="0"/>
              <w:divBdr>
                <w:top w:val="none" w:sz="0" w:space="0" w:color="auto"/>
                <w:left w:val="none" w:sz="0" w:space="0" w:color="auto"/>
                <w:bottom w:val="none" w:sz="0" w:space="0" w:color="auto"/>
                <w:right w:val="none" w:sz="0" w:space="0" w:color="auto"/>
              </w:divBdr>
            </w:div>
            <w:div w:id="1716811201">
              <w:marLeft w:val="0"/>
              <w:marRight w:val="0"/>
              <w:marTop w:val="0"/>
              <w:marBottom w:val="0"/>
              <w:divBdr>
                <w:top w:val="none" w:sz="0" w:space="0" w:color="auto"/>
                <w:left w:val="none" w:sz="0" w:space="0" w:color="auto"/>
                <w:bottom w:val="none" w:sz="0" w:space="0" w:color="auto"/>
                <w:right w:val="none" w:sz="0" w:space="0" w:color="auto"/>
              </w:divBdr>
            </w:div>
            <w:div w:id="1770737005">
              <w:marLeft w:val="0"/>
              <w:marRight w:val="0"/>
              <w:marTop w:val="0"/>
              <w:marBottom w:val="0"/>
              <w:divBdr>
                <w:top w:val="none" w:sz="0" w:space="0" w:color="auto"/>
                <w:left w:val="none" w:sz="0" w:space="0" w:color="auto"/>
                <w:bottom w:val="none" w:sz="0" w:space="0" w:color="auto"/>
                <w:right w:val="none" w:sz="0" w:space="0" w:color="auto"/>
              </w:divBdr>
            </w:div>
            <w:div w:id="1780104987">
              <w:marLeft w:val="0"/>
              <w:marRight w:val="0"/>
              <w:marTop w:val="0"/>
              <w:marBottom w:val="0"/>
              <w:divBdr>
                <w:top w:val="none" w:sz="0" w:space="0" w:color="auto"/>
                <w:left w:val="none" w:sz="0" w:space="0" w:color="auto"/>
                <w:bottom w:val="none" w:sz="0" w:space="0" w:color="auto"/>
                <w:right w:val="none" w:sz="0" w:space="0" w:color="auto"/>
              </w:divBdr>
            </w:div>
            <w:div w:id="1785492899">
              <w:marLeft w:val="0"/>
              <w:marRight w:val="0"/>
              <w:marTop w:val="0"/>
              <w:marBottom w:val="0"/>
              <w:divBdr>
                <w:top w:val="none" w:sz="0" w:space="0" w:color="auto"/>
                <w:left w:val="none" w:sz="0" w:space="0" w:color="auto"/>
                <w:bottom w:val="none" w:sz="0" w:space="0" w:color="auto"/>
                <w:right w:val="none" w:sz="0" w:space="0" w:color="auto"/>
              </w:divBdr>
            </w:div>
            <w:div w:id="1791784268">
              <w:marLeft w:val="0"/>
              <w:marRight w:val="0"/>
              <w:marTop w:val="0"/>
              <w:marBottom w:val="0"/>
              <w:divBdr>
                <w:top w:val="none" w:sz="0" w:space="0" w:color="auto"/>
                <w:left w:val="none" w:sz="0" w:space="0" w:color="auto"/>
                <w:bottom w:val="none" w:sz="0" w:space="0" w:color="auto"/>
                <w:right w:val="none" w:sz="0" w:space="0" w:color="auto"/>
              </w:divBdr>
            </w:div>
            <w:div w:id="1808887138">
              <w:marLeft w:val="0"/>
              <w:marRight w:val="0"/>
              <w:marTop w:val="0"/>
              <w:marBottom w:val="0"/>
              <w:divBdr>
                <w:top w:val="none" w:sz="0" w:space="0" w:color="auto"/>
                <w:left w:val="none" w:sz="0" w:space="0" w:color="auto"/>
                <w:bottom w:val="none" w:sz="0" w:space="0" w:color="auto"/>
                <w:right w:val="none" w:sz="0" w:space="0" w:color="auto"/>
              </w:divBdr>
            </w:div>
            <w:div w:id="1815874398">
              <w:marLeft w:val="0"/>
              <w:marRight w:val="0"/>
              <w:marTop w:val="0"/>
              <w:marBottom w:val="0"/>
              <w:divBdr>
                <w:top w:val="none" w:sz="0" w:space="0" w:color="auto"/>
                <w:left w:val="none" w:sz="0" w:space="0" w:color="auto"/>
                <w:bottom w:val="none" w:sz="0" w:space="0" w:color="auto"/>
                <w:right w:val="none" w:sz="0" w:space="0" w:color="auto"/>
              </w:divBdr>
            </w:div>
            <w:div w:id="1836650179">
              <w:marLeft w:val="0"/>
              <w:marRight w:val="0"/>
              <w:marTop w:val="0"/>
              <w:marBottom w:val="0"/>
              <w:divBdr>
                <w:top w:val="none" w:sz="0" w:space="0" w:color="auto"/>
                <w:left w:val="none" w:sz="0" w:space="0" w:color="auto"/>
                <w:bottom w:val="none" w:sz="0" w:space="0" w:color="auto"/>
                <w:right w:val="none" w:sz="0" w:space="0" w:color="auto"/>
              </w:divBdr>
            </w:div>
            <w:div w:id="1838299937">
              <w:marLeft w:val="0"/>
              <w:marRight w:val="0"/>
              <w:marTop w:val="0"/>
              <w:marBottom w:val="0"/>
              <w:divBdr>
                <w:top w:val="none" w:sz="0" w:space="0" w:color="auto"/>
                <w:left w:val="none" w:sz="0" w:space="0" w:color="auto"/>
                <w:bottom w:val="none" w:sz="0" w:space="0" w:color="auto"/>
                <w:right w:val="none" w:sz="0" w:space="0" w:color="auto"/>
              </w:divBdr>
            </w:div>
            <w:div w:id="1897084791">
              <w:marLeft w:val="0"/>
              <w:marRight w:val="0"/>
              <w:marTop w:val="0"/>
              <w:marBottom w:val="0"/>
              <w:divBdr>
                <w:top w:val="none" w:sz="0" w:space="0" w:color="auto"/>
                <w:left w:val="none" w:sz="0" w:space="0" w:color="auto"/>
                <w:bottom w:val="none" w:sz="0" w:space="0" w:color="auto"/>
                <w:right w:val="none" w:sz="0" w:space="0" w:color="auto"/>
              </w:divBdr>
            </w:div>
            <w:div w:id="1920015404">
              <w:marLeft w:val="0"/>
              <w:marRight w:val="0"/>
              <w:marTop w:val="0"/>
              <w:marBottom w:val="0"/>
              <w:divBdr>
                <w:top w:val="none" w:sz="0" w:space="0" w:color="auto"/>
                <w:left w:val="none" w:sz="0" w:space="0" w:color="auto"/>
                <w:bottom w:val="none" w:sz="0" w:space="0" w:color="auto"/>
                <w:right w:val="none" w:sz="0" w:space="0" w:color="auto"/>
              </w:divBdr>
            </w:div>
            <w:div w:id="1926301675">
              <w:marLeft w:val="0"/>
              <w:marRight w:val="0"/>
              <w:marTop w:val="0"/>
              <w:marBottom w:val="0"/>
              <w:divBdr>
                <w:top w:val="none" w:sz="0" w:space="0" w:color="auto"/>
                <w:left w:val="none" w:sz="0" w:space="0" w:color="auto"/>
                <w:bottom w:val="none" w:sz="0" w:space="0" w:color="auto"/>
                <w:right w:val="none" w:sz="0" w:space="0" w:color="auto"/>
              </w:divBdr>
            </w:div>
            <w:div w:id="1941524928">
              <w:marLeft w:val="0"/>
              <w:marRight w:val="0"/>
              <w:marTop w:val="0"/>
              <w:marBottom w:val="0"/>
              <w:divBdr>
                <w:top w:val="none" w:sz="0" w:space="0" w:color="auto"/>
                <w:left w:val="none" w:sz="0" w:space="0" w:color="auto"/>
                <w:bottom w:val="none" w:sz="0" w:space="0" w:color="auto"/>
                <w:right w:val="none" w:sz="0" w:space="0" w:color="auto"/>
              </w:divBdr>
            </w:div>
            <w:div w:id="1953854464">
              <w:marLeft w:val="0"/>
              <w:marRight w:val="0"/>
              <w:marTop w:val="0"/>
              <w:marBottom w:val="0"/>
              <w:divBdr>
                <w:top w:val="none" w:sz="0" w:space="0" w:color="auto"/>
                <w:left w:val="none" w:sz="0" w:space="0" w:color="auto"/>
                <w:bottom w:val="none" w:sz="0" w:space="0" w:color="auto"/>
                <w:right w:val="none" w:sz="0" w:space="0" w:color="auto"/>
              </w:divBdr>
            </w:div>
            <w:div w:id="1960642636">
              <w:marLeft w:val="0"/>
              <w:marRight w:val="0"/>
              <w:marTop w:val="0"/>
              <w:marBottom w:val="0"/>
              <w:divBdr>
                <w:top w:val="none" w:sz="0" w:space="0" w:color="auto"/>
                <w:left w:val="none" w:sz="0" w:space="0" w:color="auto"/>
                <w:bottom w:val="none" w:sz="0" w:space="0" w:color="auto"/>
                <w:right w:val="none" w:sz="0" w:space="0" w:color="auto"/>
              </w:divBdr>
            </w:div>
            <w:div w:id="1963683341">
              <w:marLeft w:val="0"/>
              <w:marRight w:val="0"/>
              <w:marTop w:val="0"/>
              <w:marBottom w:val="0"/>
              <w:divBdr>
                <w:top w:val="none" w:sz="0" w:space="0" w:color="auto"/>
                <w:left w:val="none" w:sz="0" w:space="0" w:color="auto"/>
                <w:bottom w:val="none" w:sz="0" w:space="0" w:color="auto"/>
                <w:right w:val="none" w:sz="0" w:space="0" w:color="auto"/>
              </w:divBdr>
            </w:div>
            <w:div w:id="1993871452">
              <w:marLeft w:val="0"/>
              <w:marRight w:val="0"/>
              <w:marTop w:val="0"/>
              <w:marBottom w:val="0"/>
              <w:divBdr>
                <w:top w:val="none" w:sz="0" w:space="0" w:color="auto"/>
                <w:left w:val="none" w:sz="0" w:space="0" w:color="auto"/>
                <w:bottom w:val="none" w:sz="0" w:space="0" w:color="auto"/>
                <w:right w:val="none" w:sz="0" w:space="0" w:color="auto"/>
              </w:divBdr>
            </w:div>
            <w:div w:id="2021854798">
              <w:marLeft w:val="0"/>
              <w:marRight w:val="0"/>
              <w:marTop w:val="0"/>
              <w:marBottom w:val="0"/>
              <w:divBdr>
                <w:top w:val="none" w:sz="0" w:space="0" w:color="auto"/>
                <w:left w:val="none" w:sz="0" w:space="0" w:color="auto"/>
                <w:bottom w:val="none" w:sz="0" w:space="0" w:color="auto"/>
                <w:right w:val="none" w:sz="0" w:space="0" w:color="auto"/>
              </w:divBdr>
            </w:div>
            <w:div w:id="2040665712">
              <w:marLeft w:val="0"/>
              <w:marRight w:val="0"/>
              <w:marTop w:val="0"/>
              <w:marBottom w:val="0"/>
              <w:divBdr>
                <w:top w:val="none" w:sz="0" w:space="0" w:color="auto"/>
                <w:left w:val="none" w:sz="0" w:space="0" w:color="auto"/>
                <w:bottom w:val="none" w:sz="0" w:space="0" w:color="auto"/>
                <w:right w:val="none" w:sz="0" w:space="0" w:color="auto"/>
              </w:divBdr>
            </w:div>
            <w:div w:id="2082170790">
              <w:marLeft w:val="0"/>
              <w:marRight w:val="0"/>
              <w:marTop w:val="0"/>
              <w:marBottom w:val="0"/>
              <w:divBdr>
                <w:top w:val="none" w:sz="0" w:space="0" w:color="auto"/>
                <w:left w:val="none" w:sz="0" w:space="0" w:color="auto"/>
                <w:bottom w:val="none" w:sz="0" w:space="0" w:color="auto"/>
                <w:right w:val="none" w:sz="0" w:space="0" w:color="auto"/>
              </w:divBdr>
            </w:div>
            <w:div w:id="21011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0348">
      <w:bodyDiv w:val="1"/>
      <w:marLeft w:val="0"/>
      <w:marRight w:val="0"/>
      <w:marTop w:val="0"/>
      <w:marBottom w:val="0"/>
      <w:divBdr>
        <w:top w:val="none" w:sz="0" w:space="0" w:color="auto"/>
        <w:left w:val="none" w:sz="0" w:space="0" w:color="auto"/>
        <w:bottom w:val="none" w:sz="0" w:space="0" w:color="auto"/>
        <w:right w:val="none" w:sz="0" w:space="0" w:color="auto"/>
      </w:divBdr>
      <w:divsChild>
        <w:div w:id="1170296899">
          <w:marLeft w:val="0"/>
          <w:marRight w:val="0"/>
          <w:marTop w:val="0"/>
          <w:marBottom w:val="0"/>
          <w:divBdr>
            <w:top w:val="none" w:sz="0" w:space="0" w:color="auto"/>
            <w:left w:val="none" w:sz="0" w:space="0" w:color="auto"/>
            <w:bottom w:val="none" w:sz="0" w:space="0" w:color="auto"/>
            <w:right w:val="none" w:sz="0" w:space="0" w:color="auto"/>
          </w:divBdr>
          <w:divsChild>
            <w:div w:id="59640532">
              <w:marLeft w:val="0"/>
              <w:marRight w:val="0"/>
              <w:marTop w:val="0"/>
              <w:marBottom w:val="0"/>
              <w:divBdr>
                <w:top w:val="none" w:sz="0" w:space="0" w:color="auto"/>
                <w:left w:val="none" w:sz="0" w:space="0" w:color="auto"/>
                <w:bottom w:val="none" w:sz="0" w:space="0" w:color="auto"/>
                <w:right w:val="none" w:sz="0" w:space="0" w:color="auto"/>
              </w:divBdr>
            </w:div>
            <w:div w:id="63769271">
              <w:marLeft w:val="0"/>
              <w:marRight w:val="0"/>
              <w:marTop w:val="0"/>
              <w:marBottom w:val="0"/>
              <w:divBdr>
                <w:top w:val="none" w:sz="0" w:space="0" w:color="auto"/>
                <w:left w:val="none" w:sz="0" w:space="0" w:color="auto"/>
                <w:bottom w:val="none" w:sz="0" w:space="0" w:color="auto"/>
                <w:right w:val="none" w:sz="0" w:space="0" w:color="auto"/>
              </w:divBdr>
            </w:div>
            <w:div w:id="75789225">
              <w:marLeft w:val="0"/>
              <w:marRight w:val="0"/>
              <w:marTop w:val="0"/>
              <w:marBottom w:val="0"/>
              <w:divBdr>
                <w:top w:val="none" w:sz="0" w:space="0" w:color="auto"/>
                <w:left w:val="none" w:sz="0" w:space="0" w:color="auto"/>
                <w:bottom w:val="none" w:sz="0" w:space="0" w:color="auto"/>
                <w:right w:val="none" w:sz="0" w:space="0" w:color="auto"/>
              </w:divBdr>
            </w:div>
            <w:div w:id="110320809">
              <w:marLeft w:val="0"/>
              <w:marRight w:val="0"/>
              <w:marTop w:val="0"/>
              <w:marBottom w:val="0"/>
              <w:divBdr>
                <w:top w:val="none" w:sz="0" w:space="0" w:color="auto"/>
                <w:left w:val="none" w:sz="0" w:space="0" w:color="auto"/>
                <w:bottom w:val="none" w:sz="0" w:space="0" w:color="auto"/>
                <w:right w:val="none" w:sz="0" w:space="0" w:color="auto"/>
              </w:divBdr>
            </w:div>
            <w:div w:id="146367687">
              <w:marLeft w:val="0"/>
              <w:marRight w:val="0"/>
              <w:marTop w:val="0"/>
              <w:marBottom w:val="0"/>
              <w:divBdr>
                <w:top w:val="none" w:sz="0" w:space="0" w:color="auto"/>
                <w:left w:val="none" w:sz="0" w:space="0" w:color="auto"/>
                <w:bottom w:val="none" w:sz="0" w:space="0" w:color="auto"/>
                <w:right w:val="none" w:sz="0" w:space="0" w:color="auto"/>
              </w:divBdr>
            </w:div>
            <w:div w:id="159662327">
              <w:marLeft w:val="0"/>
              <w:marRight w:val="0"/>
              <w:marTop w:val="0"/>
              <w:marBottom w:val="0"/>
              <w:divBdr>
                <w:top w:val="none" w:sz="0" w:space="0" w:color="auto"/>
                <w:left w:val="none" w:sz="0" w:space="0" w:color="auto"/>
                <w:bottom w:val="none" w:sz="0" w:space="0" w:color="auto"/>
                <w:right w:val="none" w:sz="0" w:space="0" w:color="auto"/>
              </w:divBdr>
            </w:div>
            <w:div w:id="194465439">
              <w:marLeft w:val="0"/>
              <w:marRight w:val="0"/>
              <w:marTop w:val="0"/>
              <w:marBottom w:val="0"/>
              <w:divBdr>
                <w:top w:val="none" w:sz="0" w:space="0" w:color="auto"/>
                <w:left w:val="none" w:sz="0" w:space="0" w:color="auto"/>
                <w:bottom w:val="none" w:sz="0" w:space="0" w:color="auto"/>
                <w:right w:val="none" w:sz="0" w:space="0" w:color="auto"/>
              </w:divBdr>
            </w:div>
            <w:div w:id="227962220">
              <w:marLeft w:val="0"/>
              <w:marRight w:val="0"/>
              <w:marTop w:val="0"/>
              <w:marBottom w:val="0"/>
              <w:divBdr>
                <w:top w:val="none" w:sz="0" w:space="0" w:color="auto"/>
                <w:left w:val="none" w:sz="0" w:space="0" w:color="auto"/>
                <w:bottom w:val="none" w:sz="0" w:space="0" w:color="auto"/>
                <w:right w:val="none" w:sz="0" w:space="0" w:color="auto"/>
              </w:divBdr>
            </w:div>
            <w:div w:id="255332222">
              <w:marLeft w:val="0"/>
              <w:marRight w:val="0"/>
              <w:marTop w:val="0"/>
              <w:marBottom w:val="0"/>
              <w:divBdr>
                <w:top w:val="none" w:sz="0" w:space="0" w:color="auto"/>
                <w:left w:val="none" w:sz="0" w:space="0" w:color="auto"/>
                <w:bottom w:val="none" w:sz="0" w:space="0" w:color="auto"/>
                <w:right w:val="none" w:sz="0" w:space="0" w:color="auto"/>
              </w:divBdr>
            </w:div>
            <w:div w:id="282079612">
              <w:marLeft w:val="0"/>
              <w:marRight w:val="0"/>
              <w:marTop w:val="0"/>
              <w:marBottom w:val="0"/>
              <w:divBdr>
                <w:top w:val="none" w:sz="0" w:space="0" w:color="auto"/>
                <w:left w:val="none" w:sz="0" w:space="0" w:color="auto"/>
                <w:bottom w:val="none" w:sz="0" w:space="0" w:color="auto"/>
                <w:right w:val="none" w:sz="0" w:space="0" w:color="auto"/>
              </w:divBdr>
            </w:div>
            <w:div w:id="427237576">
              <w:marLeft w:val="0"/>
              <w:marRight w:val="0"/>
              <w:marTop w:val="0"/>
              <w:marBottom w:val="0"/>
              <w:divBdr>
                <w:top w:val="none" w:sz="0" w:space="0" w:color="auto"/>
                <w:left w:val="none" w:sz="0" w:space="0" w:color="auto"/>
                <w:bottom w:val="none" w:sz="0" w:space="0" w:color="auto"/>
                <w:right w:val="none" w:sz="0" w:space="0" w:color="auto"/>
              </w:divBdr>
            </w:div>
            <w:div w:id="500585851">
              <w:marLeft w:val="0"/>
              <w:marRight w:val="0"/>
              <w:marTop w:val="0"/>
              <w:marBottom w:val="0"/>
              <w:divBdr>
                <w:top w:val="none" w:sz="0" w:space="0" w:color="auto"/>
                <w:left w:val="none" w:sz="0" w:space="0" w:color="auto"/>
                <w:bottom w:val="none" w:sz="0" w:space="0" w:color="auto"/>
                <w:right w:val="none" w:sz="0" w:space="0" w:color="auto"/>
              </w:divBdr>
            </w:div>
            <w:div w:id="657802219">
              <w:marLeft w:val="0"/>
              <w:marRight w:val="0"/>
              <w:marTop w:val="0"/>
              <w:marBottom w:val="0"/>
              <w:divBdr>
                <w:top w:val="none" w:sz="0" w:space="0" w:color="auto"/>
                <w:left w:val="none" w:sz="0" w:space="0" w:color="auto"/>
                <w:bottom w:val="none" w:sz="0" w:space="0" w:color="auto"/>
                <w:right w:val="none" w:sz="0" w:space="0" w:color="auto"/>
              </w:divBdr>
            </w:div>
            <w:div w:id="730885821">
              <w:marLeft w:val="0"/>
              <w:marRight w:val="0"/>
              <w:marTop w:val="0"/>
              <w:marBottom w:val="0"/>
              <w:divBdr>
                <w:top w:val="none" w:sz="0" w:space="0" w:color="auto"/>
                <w:left w:val="none" w:sz="0" w:space="0" w:color="auto"/>
                <w:bottom w:val="none" w:sz="0" w:space="0" w:color="auto"/>
                <w:right w:val="none" w:sz="0" w:space="0" w:color="auto"/>
              </w:divBdr>
            </w:div>
            <w:div w:id="738482397">
              <w:marLeft w:val="0"/>
              <w:marRight w:val="0"/>
              <w:marTop w:val="0"/>
              <w:marBottom w:val="0"/>
              <w:divBdr>
                <w:top w:val="none" w:sz="0" w:space="0" w:color="auto"/>
                <w:left w:val="none" w:sz="0" w:space="0" w:color="auto"/>
                <w:bottom w:val="none" w:sz="0" w:space="0" w:color="auto"/>
                <w:right w:val="none" w:sz="0" w:space="0" w:color="auto"/>
              </w:divBdr>
            </w:div>
            <w:div w:id="749355670">
              <w:marLeft w:val="0"/>
              <w:marRight w:val="0"/>
              <w:marTop w:val="0"/>
              <w:marBottom w:val="0"/>
              <w:divBdr>
                <w:top w:val="none" w:sz="0" w:space="0" w:color="auto"/>
                <w:left w:val="none" w:sz="0" w:space="0" w:color="auto"/>
                <w:bottom w:val="none" w:sz="0" w:space="0" w:color="auto"/>
                <w:right w:val="none" w:sz="0" w:space="0" w:color="auto"/>
              </w:divBdr>
            </w:div>
            <w:div w:id="774713801">
              <w:marLeft w:val="0"/>
              <w:marRight w:val="0"/>
              <w:marTop w:val="0"/>
              <w:marBottom w:val="0"/>
              <w:divBdr>
                <w:top w:val="none" w:sz="0" w:space="0" w:color="auto"/>
                <w:left w:val="none" w:sz="0" w:space="0" w:color="auto"/>
                <w:bottom w:val="none" w:sz="0" w:space="0" w:color="auto"/>
                <w:right w:val="none" w:sz="0" w:space="0" w:color="auto"/>
              </w:divBdr>
            </w:div>
            <w:div w:id="781454542">
              <w:marLeft w:val="0"/>
              <w:marRight w:val="0"/>
              <w:marTop w:val="0"/>
              <w:marBottom w:val="0"/>
              <w:divBdr>
                <w:top w:val="none" w:sz="0" w:space="0" w:color="auto"/>
                <w:left w:val="none" w:sz="0" w:space="0" w:color="auto"/>
                <w:bottom w:val="none" w:sz="0" w:space="0" w:color="auto"/>
                <w:right w:val="none" w:sz="0" w:space="0" w:color="auto"/>
              </w:divBdr>
            </w:div>
            <w:div w:id="792598025">
              <w:marLeft w:val="0"/>
              <w:marRight w:val="0"/>
              <w:marTop w:val="0"/>
              <w:marBottom w:val="0"/>
              <w:divBdr>
                <w:top w:val="none" w:sz="0" w:space="0" w:color="auto"/>
                <w:left w:val="none" w:sz="0" w:space="0" w:color="auto"/>
                <w:bottom w:val="none" w:sz="0" w:space="0" w:color="auto"/>
                <w:right w:val="none" w:sz="0" w:space="0" w:color="auto"/>
              </w:divBdr>
            </w:div>
            <w:div w:id="796069788">
              <w:marLeft w:val="0"/>
              <w:marRight w:val="0"/>
              <w:marTop w:val="0"/>
              <w:marBottom w:val="0"/>
              <w:divBdr>
                <w:top w:val="none" w:sz="0" w:space="0" w:color="auto"/>
                <w:left w:val="none" w:sz="0" w:space="0" w:color="auto"/>
                <w:bottom w:val="none" w:sz="0" w:space="0" w:color="auto"/>
                <w:right w:val="none" w:sz="0" w:space="0" w:color="auto"/>
              </w:divBdr>
            </w:div>
            <w:div w:id="828788258">
              <w:marLeft w:val="0"/>
              <w:marRight w:val="0"/>
              <w:marTop w:val="0"/>
              <w:marBottom w:val="0"/>
              <w:divBdr>
                <w:top w:val="none" w:sz="0" w:space="0" w:color="auto"/>
                <w:left w:val="none" w:sz="0" w:space="0" w:color="auto"/>
                <w:bottom w:val="none" w:sz="0" w:space="0" w:color="auto"/>
                <w:right w:val="none" w:sz="0" w:space="0" w:color="auto"/>
              </w:divBdr>
            </w:div>
            <w:div w:id="839543535">
              <w:marLeft w:val="0"/>
              <w:marRight w:val="0"/>
              <w:marTop w:val="0"/>
              <w:marBottom w:val="0"/>
              <w:divBdr>
                <w:top w:val="none" w:sz="0" w:space="0" w:color="auto"/>
                <w:left w:val="none" w:sz="0" w:space="0" w:color="auto"/>
                <w:bottom w:val="none" w:sz="0" w:space="0" w:color="auto"/>
                <w:right w:val="none" w:sz="0" w:space="0" w:color="auto"/>
              </w:divBdr>
            </w:div>
            <w:div w:id="912474225">
              <w:marLeft w:val="0"/>
              <w:marRight w:val="0"/>
              <w:marTop w:val="0"/>
              <w:marBottom w:val="0"/>
              <w:divBdr>
                <w:top w:val="none" w:sz="0" w:space="0" w:color="auto"/>
                <w:left w:val="none" w:sz="0" w:space="0" w:color="auto"/>
                <w:bottom w:val="none" w:sz="0" w:space="0" w:color="auto"/>
                <w:right w:val="none" w:sz="0" w:space="0" w:color="auto"/>
              </w:divBdr>
            </w:div>
            <w:div w:id="1021197822">
              <w:marLeft w:val="0"/>
              <w:marRight w:val="0"/>
              <w:marTop w:val="0"/>
              <w:marBottom w:val="0"/>
              <w:divBdr>
                <w:top w:val="none" w:sz="0" w:space="0" w:color="auto"/>
                <w:left w:val="none" w:sz="0" w:space="0" w:color="auto"/>
                <w:bottom w:val="none" w:sz="0" w:space="0" w:color="auto"/>
                <w:right w:val="none" w:sz="0" w:space="0" w:color="auto"/>
              </w:divBdr>
            </w:div>
            <w:div w:id="1024675725">
              <w:marLeft w:val="0"/>
              <w:marRight w:val="0"/>
              <w:marTop w:val="0"/>
              <w:marBottom w:val="0"/>
              <w:divBdr>
                <w:top w:val="none" w:sz="0" w:space="0" w:color="auto"/>
                <w:left w:val="none" w:sz="0" w:space="0" w:color="auto"/>
                <w:bottom w:val="none" w:sz="0" w:space="0" w:color="auto"/>
                <w:right w:val="none" w:sz="0" w:space="0" w:color="auto"/>
              </w:divBdr>
            </w:div>
            <w:div w:id="1075782536">
              <w:marLeft w:val="0"/>
              <w:marRight w:val="0"/>
              <w:marTop w:val="0"/>
              <w:marBottom w:val="0"/>
              <w:divBdr>
                <w:top w:val="none" w:sz="0" w:space="0" w:color="auto"/>
                <w:left w:val="none" w:sz="0" w:space="0" w:color="auto"/>
                <w:bottom w:val="none" w:sz="0" w:space="0" w:color="auto"/>
                <w:right w:val="none" w:sz="0" w:space="0" w:color="auto"/>
              </w:divBdr>
            </w:div>
            <w:div w:id="1122304065">
              <w:marLeft w:val="0"/>
              <w:marRight w:val="0"/>
              <w:marTop w:val="0"/>
              <w:marBottom w:val="0"/>
              <w:divBdr>
                <w:top w:val="none" w:sz="0" w:space="0" w:color="auto"/>
                <w:left w:val="none" w:sz="0" w:space="0" w:color="auto"/>
                <w:bottom w:val="none" w:sz="0" w:space="0" w:color="auto"/>
                <w:right w:val="none" w:sz="0" w:space="0" w:color="auto"/>
              </w:divBdr>
            </w:div>
            <w:div w:id="1142574709">
              <w:marLeft w:val="0"/>
              <w:marRight w:val="0"/>
              <w:marTop w:val="0"/>
              <w:marBottom w:val="0"/>
              <w:divBdr>
                <w:top w:val="none" w:sz="0" w:space="0" w:color="auto"/>
                <w:left w:val="none" w:sz="0" w:space="0" w:color="auto"/>
                <w:bottom w:val="none" w:sz="0" w:space="0" w:color="auto"/>
                <w:right w:val="none" w:sz="0" w:space="0" w:color="auto"/>
              </w:divBdr>
            </w:div>
            <w:div w:id="1154761956">
              <w:marLeft w:val="0"/>
              <w:marRight w:val="0"/>
              <w:marTop w:val="0"/>
              <w:marBottom w:val="0"/>
              <w:divBdr>
                <w:top w:val="none" w:sz="0" w:space="0" w:color="auto"/>
                <w:left w:val="none" w:sz="0" w:space="0" w:color="auto"/>
                <w:bottom w:val="none" w:sz="0" w:space="0" w:color="auto"/>
                <w:right w:val="none" w:sz="0" w:space="0" w:color="auto"/>
              </w:divBdr>
            </w:div>
            <w:div w:id="1162039649">
              <w:marLeft w:val="0"/>
              <w:marRight w:val="0"/>
              <w:marTop w:val="0"/>
              <w:marBottom w:val="0"/>
              <w:divBdr>
                <w:top w:val="none" w:sz="0" w:space="0" w:color="auto"/>
                <w:left w:val="none" w:sz="0" w:space="0" w:color="auto"/>
                <w:bottom w:val="none" w:sz="0" w:space="0" w:color="auto"/>
                <w:right w:val="none" w:sz="0" w:space="0" w:color="auto"/>
              </w:divBdr>
            </w:div>
            <w:div w:id="1177116305">
              <w:marLeft w:val="0"/>
              <w:marRight w:val="0"/>
              <w:marTop w:val="0"/>
              <w:marBottom w:val="0"/>
              <w:divBdr>
                <w:top w:val="none" w:sz="0" w:space="0" w:color="auto"/>
                <w:left w:val="none" w:sz="0" w:space="0" w:color="auto"/>
                <w:bottom w:val="none" w:sz="0" w:space="0" w:color="auto"/>
                <w:right w:val="none" w:sz="0" w:space="0" w:color="auto"/>
              </w:divBdr>
            </w:div>
            <w:div w:id="1182354709">
              <w:marLeft w:val="0"/>
              <w:marRight w:val="0"/>
              <w:marTop w:val="0"/>
              <w:marBottom w:val="0"/>
              <w:divBdr>
                <w:top w:val="none" w:sz="0" w:space="0" w:color="auto"/>
                <w:left w:val="none" w:sz="0" w:space="0" w:color="auto"/>
                <w:bottom w:val="none" w:sz="0" w:space="0" w:color="auto"/>
                <w:right w:val="none" w:sz="0" w:space="0" w:color="auto"/>
              </w:divBdr>
            </w:div>
            <w:div w:id="1376081019">
              <w:marLeft w:val="0"/>
              <w:marRight w:val="0"/>
              <w:marTop w:val="0"/>
              <w:marBottom w:val="0"/>
              <w:divBdr>
                <w:top w:val="none" w:sz="0" w:space="0" w:color="auto"/>
                <w:left w:val="none" w:sz="0" w:space="0" w:color="auto"/>
                <w:bottom w:val="none" w:sz="0" w:space="0" w:color="auto"/>
                <w:right w:val="none" w:sz="0" w:space="0" w:color="auto"/>
              </w:divBdr>
            </w:div>
            <w:div w:id="1395352059">
              <w:marLeft w:val="0"/>
              <w:marRight w:val="0"/>
              <w:marTop w:val="0"/>
              <w:marBottom w:val="0"/>
              <w:divBdr>
                <w:top w:val="none" w:sz="0" w:space="0" w:color="auto"/>
                <w:left w:val="none" w:sz="0" w:space="0" w:color="auto"/>
                <w:bottom w:val="none" w:sz="0" w:space="0" w:color="auto"/>
                <w:right w:val="none" w:sz="0" w:space="0" w:color="auto"/>
              </w:divBdr>
            </w:div>
            <w:div w:id="1425614885">
              <w:marLeft w:val="0"/>
              <w:marRight w:val="0"/>
              <w:marTop w:val="0"/>
              <w:marBottom w:val="0"/>
              <w:divBdr>
                <w:top w:val="none" w:sz="0" w:space="0" w:color="auto"/>
                <w:left w:val="none" w:sz="0" w:space="0" w:color="auto"/>
                <w:bottom w:val="none" w:sz="0" w:space="0" w:color="auto"/>
                <w:right w:val="none" w:sz="0" w:space="0" w:color="auto"/>
              </w:divBdr>
            </w:div>
            <w:div w:id="1426729459">
              <w:marLeft w:val="0"/>
              <w:marRight w:val="0"/>
              <w:marTop w:val="0"/>
              <w:marBottom w:val="0"/>
              <w:divBdr>
                <w:top w:val="none" w:sz="0" w:space="0" w:color="auto"/>
                <w:left w:val="none" w:sz="0" w:space="0" w:color="auto"/>
                <w:bottom w:val="none" w:sz="0" w:space="0" w:color="auto"/>
                <w:right w:val="none" w:sz="0" w:space="0" w:color="auto"/>
              </w:divBdr>
            </w:div>
            <w:div w:id="1461338859">
              <w:marLeft w:val="0"/>
              <w:marRight w:val="0"/>
              <w:marTop w:val="0"/>
              <w:marBottom w:val="0"/>
              <w:divBdr>
                <w:top w:val="none" w:sz="0" w:space="0" w:color="auto"/>
                <w:left w:val="none" w:sz="0" w:space="0" w:color="auto"/>
                <w:bottom w:val="none" w:sz="0" w:space="0" w:color="auto"/>
                <w:right w:val="none" w:sz="0" w:space="0" w:color="auto"/>
              </w:divBdr>
            </w:div>
            <w:div w:id="1489051491">
              <w:marLeft w:val="0"/>
              <w:marRight w:val="0"/>
              <w:marTop w:val="0"/>
              <w:marBottom w:val="0"/>
              <w:divBdr>
                <w:top w:val="none" w:sz="0" w:space="0" w:color="auto"/>
                <w:left w:val="none" w:sz="0" w:space="0" w:color="auto"/>
                <w:bottom w:val="none" w:sz="0" w:space="0" w:color="auto"/>
                <w:right w:val="none" w:sz="0" w:space="0" w:color="auto"/>
              </w:divBdr>
            </w:div>
            <w:div w:id="1558322503">
              <w:marLeft w:val="0"/>
              <w:marRight w:val="0"/>
              <w:marTop w:val="0"/>
              <w:marBottom w:val="0"/>
              <w:divBdr>
                <w:top w:val="none" w:sz="0" w:space="0" w:color="auto"/>
                <w:left w:val="none" w:sz="0" w:space="0" w:color="auto"/>
                <w:bottom w:val="none" w:sz="0" w:space="0" w:color="auto"/>
                <w:right w:val="none" w:sz="0" w:space="0" w:color="auto"/>
              </w:divBdr>
            </w:div>
            <w:div w:id="1560239199">
              <w:marLeft w:val="0"/>
              <w:marRight w:val="0"/>
              <w:marTop w:val="0"/>
              <w:marBottom w:val="0"/>
              <w:divBdr>
                <w:top w:val="none" w:sz="0" w:space="0" w:color="auto"/>
                <w:left w:val="none" w:sz="0" w:space="0" w:color="auto"/>
                <w:bottom w:val="none" w:sz="0" w:space="0" w:color="auto"/>
                <w:right w:val="none" w:sz="0" w:space="0" w:color="auto"/>
              </w:divBdr>
            </w:div>
            <w:div w:id="1569343222">
              <w:marLeft w:val="0"/>
              <w:marRight w:val="0"/>
              <w:marTop w:val="0"/>
              <w:marBottom w:val="0"/>
              <w:divBdr>
                <w:top w:val="none" w:sz="0" w:space="0" w:color="auto"/>
                <w:left w:val="none" w:sz="0" w:space="0" w:color="auto"/>
                <w:bottom w:val="none" w:sz="0" w:space="0" w:color="auto"/>
                <w:right w:val="none" w:sz="0" w:space="0" w:color="auto"/>
              </w:divBdr>
            </w:div>
            <w:div w:id="1573589333">
              <w:marLeft w:val="0"/>
              <w:marRight w:val="0"/>
              <w:marTop w:val="0"/>
              <w:marBottom w:val="0"/>
              <w:divBdr>
                <w:top w:val="none" w:sz="0" w:space="0" w:color="auto"/>
                <w:left w:val="none" w:sz="0" w:space="0" w:color="auto"/>
                <w:bottom w:val="none" w:sz="0" w:space="0" w:color="auto"/>
                <w:right w:val="none" w:sz="0" w:space="0" w:color="auto"/>
              </w:divBdr>
            </w:div>
            <w:div w:id="1620062211">
              <w:marLeft w:val="0"/>
              <w:marRight w:val="0"/>
              <w:marTop w:val="0"/>
              <w:marBottom w:val="0"/>
              <w:divBdr>
                <w:top w:val="none" w:sz="0" w:space="0" w:color="auto"/>
                <w:left w:val="none" w:sz="0" w:space="0" w:color="auto"/>
                <w:bottom w:val="none" w:sz="0" w:space="0" w:color="auto"/>
                <w:right w:val="none" w:sz="0" w:space="0" w:color="auto"/>
              </w:divBdr>
            </w:div>
            <w:div w:id="1620448966">
              <w:marLeft w:val="0"/>
              <w:marRight w:val="0"/>
              <w:marTop w:val="0"/>
              <w:marBottom w:val="0"/>
              <w:divBdr>
                <w:top w:val="none" w:sz="0" w:space="0" w:color="auto"/>
                <w:left w:val="none" w:sz="0" w:space="0" w:color="auto"/>
                <w:bottom w:val="none" w:sz="0" w:space="0" w:color="auto"/>
                <w:right w:val="none" w:sz="0" w:space="0" w:color="auto"/>
              </w:divBdr>
            </w:div>
            <w:div w:id="1645693875">
              <w:marLeft w:val="0"/>
              <w:marRight w:val="0"/>
              <w:marTop w:val="0"/>
              <w:marBottom w:val="0"/>
              <w:divBdr>
                <w:top w:val="none" w:sz="0" w:space="0" w:color="auto"/>
                <w:left w:val="none" w:sz="0" w:space="0" w:color="auto"/>
                <w:bottom w:val="none" w:sz="0" w:space="0" w:color="auto"/>
                <w:right w:val="none" w:sz="0" w:space="0" w:color="auto"/>
              </w:divBdr>
            </w:div>
            <w:div w:id="1714109060">
              <w:marLeft w:val="0"/>
              <w:marRight w:val="0"/>
              <w:marTop w:val="0"/>
              <w:marBottom w:val="0"/>
              <w:divBdr>
                <w:top w:val="none" w:sz="0" w:space="0" w:color="auto"/>
                <w:left w:val="none" w:sz="0" w:space="0" w:color="auto"/>
                <w:bottom w:val="none" w:sz="0" w:space="0" w:color="auto"/>
                <w:right w:val="none" w:sz="0" w:space="0" w:color="auto"/>
              </w:divBdr>
            </w:div>
            <w:div w:id="1795169024">
              <w:marLeft w:val="0"/>
              <w:marRight w:val="0"/>
              <w:marTop w:val="0"/>
              <w:marBottom w:val="0"/>
              <w:divBdr>
                <w:top w:val="none" w:sz="0" w:space="0" w:color="auto"/>
                <w:left w:val="none" w:sz="0" w:space="0" w:color="auto"/>
                <w:bottom w:val="none" w:sz="0" w:space="0" w:color="auto"/>
                <w:right w:val="none" w:sz="0" w:space="0" w:color="auto"/>
              </w:divBdr>
            </w:div>
            <w:div w:id="1803645321">
              <w:marLeft w:val="0"/>
              <w:marRight w:val="0"/>
              <w:marTop w:val="0"/>
              <w:marBottom w:val="0"/>
              <w:divBdr>
                <w:top w:val="none" w:sz="0" w:space="0" w:color="auto"/>
                <w:left w:val="none" w:sz="0" w:space="0" w:color="auto"/>
                <w:bottom w:val="none" w:sz="0" w:space="0" w:color="auto"/>
                <w:right w:val="none" w:sz="0" w:space="0" w:color="auto"/>
              </w:divBdr>
            </w:div>
            <w:div w:id="1809590219">
              <w:marLeft w:val="0"/>
              <w:marRight w:val="0"/>
              <w:marTop w:val="0"/>
              <w:marBottom w:val="0"/>
              <w:divBdr>
                <w:top w:val="none" w:sz="0" w:space="0" w:color="auto"/>
                <w:left w:val="none" w:sz="0" w:space="0" w:color="auto"/>
                <w:bottom w:val="none" w:sz="0" w:space="0" w:color="auto"/>
                <w:right w:val="none" w:sz="0" w:space="0" w:color="auto"/>
              </w:divBdr>
            </w:div>
            <w:div w:id="1845318774">
              <w:marLeft w:val="0"/>
              <w:marRight w:val="0"/>
              <w:marTop w:val="0"/>
              <w:marBottom w:val="0"/>
              <w:divBdr>
                <w:top w:val="none" w:sz="0" w:space="0" w:color="auto"/>
                <w:left w:val="none" w:sz="0" w:space="0" w:color="auto"/>
                <w:bottom w:val="none" w:sz="0" w:space="0" w:color="auto"/>
                <w:right w:val="none" w:sz="0" w:space="0" w:color="auto"/>
              </w:divBdr>
            </w:div>
            <w:div w:id="1862746359">
              <w:marLeft w:val="0"/>
              <w:marRight w:val="0"/>
              <w:marTop w:val="0"/>
              <w:marBottom w:val="0"/>
              <w:divBdr>
                <w:top w:val="none" w:sz="0" w:space="0" w:color="auto"/>
                <w:left w:val="none" w:sz="0" w:space="0" w:color="auto"/>
                <w:bottom w:val="none" w:sz="0" w:space="0" w:color="auto"/>
                <w:right w:val="none" w:sz="0" w:space="0" w:color="auto"/>
              </w:divBdr>
            </w:div>
            <w:div w:id="1884051260">
              <w:marLeft w:val="0"/>
              <w:marRight w:val="0"/>
              <w:marTop w:val="0"/>
              <w:marBottom w:val="0"/>
              <w:divBdr>
                <w:top w:val="none" w:sz="0" w:space="0" w:color="auto"/>
                <w:left w:val="none" w:sz="0" w:space="0" w:color="auto"/>
                <w:bottom w:val="none" w:sz="0" w:space="0" w:color="auto"/>
                <w:right w:val="none" w:sz="0" w:space="0" w:color="auto"/>
              </w:divBdr>
            </w:div>
            <w:div w:id="1902250804">
              <w:marLeft w:val="0"/>
              <w:marRight w:val="0"/>
              <w:marTop w:val="0"/>
              <w:marBottom w:val="0"/>
              <w:divBdr>
                <w:top w:val="none" w:sz="0" w:space="0" w:color="auto"/>
                <w:left w:val="none" w:sz="0" w:space="0" w:color="auto"/>
                <w:bottom w:val="none" w:sz="0" w:space="0" w:color="auto"/>
                <w:right w:val="none" w:sz="0" w:space="0" w:color="auto"/>
              </w:divBdr>
            </w:div>
            <w:div w:id="1918901527">
              <w:marLeft w:val="0"/>
              <w:marRight w:val="0"/>
              <w:marTop w:val="0"/>
              <w:marBottom w:val="0"/>
              <w:divBdr>
                <w:top w:val="none" w:sz="0" w:space="0" w:color="auto"/>
                <w:left w:val="none" w:sz="0" w:space="0" w:color="auto"/>
                <w:bottom w:val="none" w:sz="0" w:space="0" w:color="auto"/>
                <w:right w:val="none" w:sz="0" w:space="0" w:color="auto"/>
              </w:divBdr>
            </w:div>
            <w:div w:id="1921787330">
              <w:marLeft w:val="0"/>
              <w:marRight w:val="0"/>
              <w:marTop w:val="0"/>
              <w:marBottom w:val="0"/>
              <w:divBdr>
                <w:top w:val="none" w:sz="0" w:space="0" w:color="auto"/>
                <w:left w:val="none" w:sz="0" w:space="0" w:color="auto"/>
                <w:bottom w:val="none" w:sz="0" w:space="0" w:color="auto"/>
                <w:right w:val="none" w:sz="0" w:space="0" w:color="auto"/>
              </w:divBdr>
            </w:div>
            <w:div w:id="1929728149">
              <w:marLeft w:val="0"/>
              <w:marRight w:val="0"/>
              <w:marTop w:val="0"/>
              <w:marBottom w:val="0"/>
              <w:divBdr>
                <w:top w:val="none" w:sz="0" w:space="0" w:color="auto"/>
                <w:left w:val="none" w:sz="0" w:space="0" w:color="auto"/>
                <w:bottom w:val="none" w:sz="0" w:space="0" w:color="auto"/>
                <w:right w:val="none" w:sz="0" w:space="0" w:color="auto"/>
              </w:divBdr>
            </w:div>
            <w:div w:id="1979917862">
              <w:marLeft w:val="0"/>
              <w:marRight w:val="0"/>
              <w:marTop w:val="0"/>
              <w:marBottom w:val="0"/>
              <w:divBdr>
                <w:top w:val="none" w:sz="0" w:space="0" w:color="auto"/>
                <w:left w:val="none" w:sz="0" w:space="0" w:color="auto"/>
                <w:bottom w:val="none" w:sz="0" w:space="0" w:color="auto"/>
                <w:right w:val="none" w:sz="0" w:space="0" w:color="auto"/>
              </w:divBdr>
            </w:div>
            <w:div w:id="2003391113">
              <w:marLeft w:val="0"/>
              <w:marRight w:val="0"/>
              <w:marTop w:val="0"/>
              <w:marBottom w:val="0"/>
              <w:divBdr>
                <w:top w:val="none" w:sz="0" w:space="0" w:color="auto"/>
                <w:left w:val="none" w:sz="0" w:space="0" w:color="auto"/>
                <w:bottom w:val="none" w:sz="0" w:space="0" w:color="auto"/>
                <w:right w:val="none" w:sz="0" w:space="0" w:color="auto"/>
              </w:divBdr>
            </w:div>
            <w:div w:id="2038265865">
              <w:marLeft w:val="0"/>
              <w:marRight w:val="0"/>
              <w:marTop w:val="0"/>
              <w:marBottom w:val="0"/>
              <w:divBdr>
                <w:top w:val="none" w:sz="0" w:space="0" w:color="auto"/>
                <w:left w:val="none" w:sz="0" w:space="0" w:color="auto"/>
                <w:bottom w:val="none" w:sz="0" w:space="0" w:color="auto"/>
                <w:right w:val="none" w:sz="0" w:space="0" w:color="auto"/>
              </w:divBdr>
            </w:div>
            <w:div w:id="2045473728">
              <w:marLeft w:val="0"/>
              <w:marRight w:val="0"/>
              <w:marTop w:val="0"/>
              <w:marBottom w:val="0"/>
              <w:divBdr>
                <w:top w:val="none" w:sz="0" w:space="0" w:color="auto"/>
                <w:left w:val="none" w:sz="0" w:space="0" w:color="auto"/>
                <w:bottom w:val="none" w:sz="0" w:space="0" w:color="auto"/>
                <w:right w:val="none" w:sz="0" w:space="0" w:color="auto"/>
              </w:divBdr>
            </w:div>
            <w:div w:id="2084064506">
              <w:marLeft w:val="0"/>
              <w:marRight w:val="0"/>
              <w:marTop w:val="0"/>
              <w:marBottom w:val="0"/>
              <w:divBdr>
                <w:top w:val="none" w:sz="0" w:space="0" w:color="auto"/>
                <w:left w:val="none" w:sz="0" w:space="0" w:color="auto"/>
                <w:bottom w:val="none" w:sz="0" w:space="0" w:color="auto"/>
                <w:right w:val="none" w:sz="0" w:space="0" w:color="auto"/>
              </w:divBdr>
            </w:div>
            <w:div w:id="21079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46556">
      <w:bodyDiv w:val="1"/>
      <w:marLeft w:val="0"/>
      <w:marRight w:val="0"/>
      <w:marTop w:val="0"/>
      <w:marBottom w:val="0"/>
      <w:divBdr>
        <w:top w:val="none" w:sz="0" w:space="0" w:color="auto"/>
        <w:left w:val="none" w:sz="0" w:space="0" w:color="auto"/>
        <w:bottom w:val="none" w:sz="0" w:space="0" w:color="auto"/>
        <w:right w:val="none" w:sz="0" w:space="0" w:color="auto"/>
      </w:divBdr>
      <w:divsChild>
        <w:div w:id="329673083">
          <w:marLeft w:val="0"/>
          <w:marRight w:val="0"/>
          <w:marTop w:val="0"/>
          <w:marBottom w:val="0"/>
          <w:divBdr>
            <w:top w:val="none" w:sz="0" w:space="0" w:color="auto"/>
            <w:left w:val="none" w:sz="0" w:space="0" w:color="auto"/>
            <w:bottom w:val="none" w:sz="0" w:space="0" w:color="auto"/>
            <w:right w:val="none" w:sz="0" w:space="0" w:color="auto"/>
          </w:divBdr>
          <w:divsChild>
            <w:div w:id="31733256">
              <w:marLeft w:val="0"/>
              <w:marRight w:val="0"/>
              <w:marTop w:val="0"/>
              <w:marBottom w:val="0"/>
              <w:divBdr>
                <w:top w:val="none" w:sz="0" w:space="0" w:color="auto"/>
                <w:left w:val="none" w:sz="0" w:space="0" w:color="auto"/>
                <w:bottom w:val="none" w:sz="0" w:space="0" w:color="auto"/>
                <w:right w:val="none" w:sz="0" w:space="0" w:color="auto"/>
              </w:divBdr>
            </w:div>
            <w:div w:id="78407743">
              <w:marLeft w:val="0"/>
              <w:marRight w:val="0"/>
              <w:marTop w:val="0"/>
              <w:marBottom w:val="0"/>
              <w:divBdr>
                <w:top w:val="none" w:sz="0" w:space="0" w:color="auto"/>
                <w:left w:val="none" w:sz="0" w:space="0" w:color="auto"/>
                <w:bottom w:val="none" w:sz="0" w:space="0" w:color="auto"/>
                <w:right w:val="none" w:sz="0" w:space="0" w:color="auto"/>
              </w:divBdr>
            </w:div>
            <w:div w:id="99111906">
              <w:marLeft w:val="0"/>
              <w:marRight w:val="0"/>
              <w:marTop w:val="0"/>
              <w:marBottom w:val="0"/>
              <w:divBdr>
                <w:top w:val="none" w:sz="0" w:space="0" w:color="auto"/>
                <w:left w:val="none" w:sz="0" w:space="0" w:color="auto"/>
                <w:bottom w:val="none" w:sz="0" w:space="0" w:color="auto"/>
                <w:right w:val="none" w:sz="0" w:space="0" w:color="auto"/>
              </w:divBdr>
            </w:div>
            <w:div w:id="145166710">
              <w:marLeft w:val="0"/>
              <w:marRight w:val="0"/>
              <w:marTop w:val="0"/>
              <w:marBottom w:val="0"/>
              <w:divBdr>
                <w:top w:val="none" w:sz="0" w:space="0" w:color="auto"/>
                <w:left w:val="none" w:sz="0" w:space="0" w:color="auto"/>
                <w:bottom w:val="none" w:sz="0" w:space="0" w:color="auto"/>
                <w:right w:val="none" w:sz="0" w:space="0" w:color="auto"/>
              </w:divBdr>
            </w:div>
            <w:div w:id="154296801">
              <w:marLeft w:val="0"/>
              <w:marRight w:val="0"/>
              <w:marTop w:val="0"/>
              <w:marBottom w:val="0"/>
              <w:divBdr>
                <w:top w:val="none" w:sz="0" w:space="0" w:color="auto"/>
                <w:left w:val="none" w:sz="0" w:space="0" w:color="auto"/>
                <w:bottom w:val="none" w:sz="0" w:space="0" w:color="auto"/>
                <w:right w:val="none" w:sz="0" w:space="0" w:color="auto"/>
              </w:divBdr>
            </w:div>
            <w:div w:id="170612233">
              <w:marLeft w:val="0"/>
              <w:marRight w:val="0"/>
              <w:marTop w:val="0"/>
              <w:marBottom w:val="0"/>
              <w:divBdr>
                <w:top w:val="none" w:sz="0" w:space="0" w:color="auto"/>
                <w:left w:val="none" w:sz="0" w:space="0" w:color="auto"/>
                <w:bottom w:val="none" w:sz="0" w:space="0" w:color="auto"/>
                <w:right w:val="none" w:sz="0" w:space="0" w:color="auto"/>
              </w:divBdr>
            </w:div>
            <w:div w:id="191193154">
              <w:marLeft w:val="0"/>
              <w:marRight w:val="0"/>
              <w:marTop w:val="0"/>
              <w:marBottom w:val="0"/>
              <w:divBdr>
                <w:top w:val="none" w:sz="0" w:space="0" w:color="auto"/>
                <w:left w:val="none" w:sz="0" w:space="0" w:color="auto"/>
                <w:bottom w:val="none" w:sz="0" w:space="0" w:color="auto"/>
                <w:right w:val="none" w:sz="0" w:space="0" w:color="auto"/>
              </w:divBdr>
            </w:div>
            <w:div w:id="199052367">
              <w:marLeft w:val="0"/>
              <w:marRight w:val="0"/>
              <w:marTop w:val="0"/>
              <w:marBottom w:val="0"/>
              <w:divBdr>
                <w:top w:val="none" w:sz="0" w:space="0" w:color="auto"/>
                <w:left w:val="none" w:sz="0" w:space="0" w:color="auto"/>
                <w:bottom w:val="none" w:sz="0" w:space="0" w:color="auto"/>
                <w:right w:val="none" w:sz="0" w:space="0" w:color="auto"/>
              </w:divBdr>
            </w:div>
            <w:div w:id="207496199">
              <w:marLeft w:val="0"/>
              <w:marRight w:val="0"/>
              <w:marTop w:val="0"/>
              <w:marBottom w:val="0"/>
              <w:divBdr>
                <w:top w:val="none" w:sz="0" w:space="0" w:color="auto"/>
                <w:left w:val="none" w:sz="0" w:space="0" w:color="auto"/>
                <w:bottom w:val="none" w:sz="0" w:space="0" w:color="auto"/>
                <w:right w:val="none" w:sz="0" w:space="0" w:color="auto"/>
              </w:divBdr>
            </w:div>
            <w:div w:id="211844116">
              <w:marLeft w:val="0"/>
              <w:marRight w:val="0"/>
              <w:marTop w:val="0"/>
              <w:marBottom w:val="0"/>
              <w:divBdr>
                <w:top w:val="none" w:sz="0" w:space="0" w:color="auto"/>
                <w:left w:val="none" w:sz="0" w:space="0" w:color="auto"/>
                <w:bottom w:val="none" w:sz="0" w:space="0" w:color="auto"/>
                <w:right w:val="none" w:sz="0" w:space="0" w:color="auto"/>
              </w:divBdr>
            </w:div>
            <w:div w:id="239994078">
              <w:marLeft w:val="0"/>
              <w:marRight w:val="0"/>
              <w:marTop w:val="0"/>
              <w:marBottom w:val="0"/>
              <w:divBdr>
                <w:top w:val="none" w:sz="0" w:space="0" w:color="auto"/>
                <w:left w:val="none" w:sz="0" w:space="0" w:color="auto"/>
                <w:bottom w:val="none" w:sz="0" w:space="0" w:color="auto"/>
                <w:right w:val="none" w:sz="0" w:space="0" w:color="auto"/>
              </w:divBdr>
            </w:div>
            <w:div w:id="332489250">
              <w:marLeft w:val="0"/>
              <w:marRight w:val="0"/>
              <w:marTop w:val="0"/>
              <w:marBottom w:val="0"/>
              <w:divBdr>
                <w:top w:val="none" w:sz="0" w:space="0" w:color="auto"/>
                <w:left w:val="none" w:sz="0" w:space="0" w:color="auto"/>
                <w:bottom w:val="none" w:sz="0" w:space="0" w:color="auto"/>
                <w:right w:val="none" w:sz="0" w:space="0" w:color="auto"/>
              </w:divBdr>
            </w:div>
            <w:div w:id="340355644">
              <w:marLeft w:val="0"/>
              <w:marRight w:val="0"/>
              <w:marTop w:val="0"/>
              <w:marBottom w:val="0"/>
              <w:divBdr>
                <w:top w:val="none" w:sz="0" w:space="0" w:color="auto"/>
                <w:left w:val="none" w:sz="0" w:space="0" w:color="auto"/>
                <w:bottom w:val="none" w:sz="0" w:space="0" w:color="auto"/>
                <w:right w:val="none" w:sz="0" w:space="0" w:color="auto"/>
              </w:divBdr>
            </w:div>
            <w:div w:id="366033157">
              <w:marLeft w:val="0"/>
              <w:marRight w:val="0"/>
              <w:marTop w:val="0"/>
              <w:marBottom w:val="0"/>
              <w:divBdr>
                <w:top w:val="none" w:sz="0" w:space="0" w:color="auto"/>
                <w:left w:val="none" w:sz="0" w:space="0" w:color="auto"/>
                <w:bottom w:val="none" w:sz="0" w:space="0" w:color="auto"/>
                <w:right w:val="none" w:sz="0" w:space="0" w:color="auto"/>
              </w:divBdr>
            </w:div>
            <w:div w:id="367607946">
              <w:marLeft w:val="0"/>
              <w:marRight w:val="0"/>
              <w:marTop w:val="0"/>
              <w:marBottom w:val="0"/>
              <w:divBdr>
                <w:top w:val="none" w:sz="0" w:space="0" w:color="auto"/>
                <w:left w:val="none" w:sz="0" w:space="0" w:color="auto"/>
                <w:bottom w:val="none" w:sz="0" w:space="0" w:color="auto"/>
                <w:right w:val="none" w:sz="0" w:space="0" w:color="auto"/>
              </w:divBdr>
            </w:div>
            <w:div w:id="384644406">
              <w:marLeft w:val="0"/>
              <w:marRight w:val="0"/>
              <w:marTop w:val="0"/>
              <w:marBottom w:val="0"/>
              <w:divBdr>
                <w:top w:val="none" w:sz="0" w:space="0" w:color="auto"/>
                <w:left w:val="none" w:sz="0" w:space="0" w:color="auto"/>
                <w:bottom w:val="none" w:sz="0" w:space="0" w:color="auto"/>
                <w:right w:val="none" w:sz="0" w:space="0" w:color="auto"/>
              </w:divBdr>
            </w:div>
            <w:div w:id="436368218">
              <w:marLeft w:val="0"/>
              <w:marRight w:val="0"/>
              <w:marTop w:val="0"/>
              <w:marBottom w:val="0"/>
              <w:divBdr>
                <w:top w:val="none" w:sz="0" w:space="0" w:color="auto"/>
                <w:left w:val="none" w:sz="0" w:space="0" w:color="auto"/>
                <w:bottom w:val="none" w:sz="0" w:space="0" w:color="auto"/>
                <w:right w:val="none" w:sz="0" w:space="0" w:color="auto"/>
              </w:divBdr>
            </w:div>
            <w:div w:id="441920040">
              <w:marLeft w:val="0"/>
              <w:marRight w:val="0"/>
              <w:marTop w:val="0"/>
              <w:marBottom w:val="0"/>
              <w:divBdr>
                <w:top w:val="none" w:sz="0" w:space="0" w:color="auto"/>
                <w:left w:val="none" w:sz="0" w:space="0" w:color="auto"/>
                <w:bottom w:val="none" w:sz="0" w:space="0" w:color="auto"/>
                <w:right w:val="none" w:sz="0" w:space="0" w:color="auto"/>
              </w:divBdr>
            </w:div>
            <w:div w:id="459154951">
              <w:marLeft w:val="0"/>
              <w:marRight w:val="0"/>
              <w:marTop w:val="0"/>
              <w:marBottom w:val="0"/>
              <w:divBdr>
                <w:top w:val="none" w:sz="0" w:space="0" w:color="auto"/>
                <w:left w:val="none" w:sz="0" w:space="0" w:color="auto"/>
                <w:bottom w:val="none" w:sz="0" w:space="0" w:color="auto"/>
                <w:right w:val="none" w:sz="0" w:space="0" w:color="auto"/>
              </w:divBdr>
            </w:div>
            <w:div w:id="499122447">
              <w:marLeft w:val="0"/>
              <w:marRight w:val="0"/>
              <w:marTop w:val="0"/>
              <w:marBottom w:val="0"/>
              <w:divBdr>
                <w:top w:val="none" w:sz="0" w:space="0" w:color="auto"/>
                <w:left w:val="none" w:sz="0" w:space="0" w:color="auto"/>
                <w:bottom w:val="none" w:sz="0" w:space="0" w:color="auto"/>
                <w:right w:val="none" w:sz="0" w:space="0" w:color="auto"/>
              </w:divBdr>
            </w:div>
            <w:div w:id="527186221">
              <w:marLeft w:val="0"/>
              <w:marRight w:val="0"/>
              <w:marTop w:val="0"/>
              <w:marBottom w:val="0"/>
              <w:divBdr>
                <w:top w:val="none" w:sz="0" w:space="0" w:color="auto"/>
                <w:left w:val="none" w:sz="0" w:space="0" w:color="auto"/>
                <w:bottom w:val="none" w:sz="0" w:space="0" w:color="auto"/>
                <w:right w:val="none" w:sz="0" w:space="0" w:color="auto"/>
              </w:divBdr>
            </w:div>
            <w:div w:id="785662816">
              <w:marLeft w:val="0"/>
              <w:marRight w:val="0"/>
              <w:marTop w:val="0"/>
              <w:marBottom w:val="0"/>
              <w:divBdr>
                <w:top w:val="none" w:sz="0" w:space="0" w:color="auto"/>
                <w:left w:val="none" w:sz="0" w:space="0" w:color="auto"/>
                <w:bottom w:val="none" w:sz="0" w:space="0" w:color="auto"/>
                <w:right w:val="none" w:sz="0" w:space="0" w:color="auto"/>
              </w:divBdr>
            </w:div>
            <w:div w:id="823208008">
              <w:marLeft w:val="0"/>
              <w:marRight w:val="0"/>
              <w:marTop w:val="0"/>
              <w:marBottom w:val="0"/>
              <w:divBdr>
                <w:top w:val="none" w:sz="0" w:space="0" w:color="auto"/>
                <w:left w:val="none" w:sz="0" w:space="0" w:color="auto"/>
                <w:bottom w:val="none" w:sz="0" w:space="0" w:color="auto"/>
                <w:right w:val="none" w:sz="0" w:space="0" w:color="auto"/>
              </w:divBdr>
            </w:div>
            <w:div w:id="844171929">
              <w:marLeft w:val="0"/>
              <w:marRight w:val="0"/>
              <w:marTop w:val="0"/>
              <w:marBottom w:val="0"/>
              <w:divBdr>
                <w:top w:val="none" w:sz="0" w:space="0" w:color="auto"/>
                <w:left w:val="none" w:sz="0" w:space="0" w:color="auto"/>
                <w:bottom w:val="none" w:sz="0" w:space="0" w:color="auto"/>
                <w:right w:val="none" w:sz="0" w:space="0" w:color="auto"/>
              </w:divBdr>
            </w:div>
            <w:div w:id="870802699">
              <w:marLeft w:val="0"/>
              <w:marRight w:val="0"/>
              <w:marTop w:val="0"/>
              <w:marBottom w:val="0"/>
              <w:divBdr>
                <w:top w:val="none" w:sz="0" w:space="0" w:color="auto"/>
                <w:left w:val="none" w:sz="0" w:space="0" w:color="auto"/>
                <w:bottom w:val="none" w:sz="0" w:space="0" w:color="auto"/>
                <w:right w:val="none" w:sz="0" w:space="0" w:color="auto"/>
              </w:divBdr>
            </w:div>
            <w:div w:id="908807492">
              <w:marLeft w:val="0"/>
              <w:marRight w:val="0"/>
              <w:marTop w:val="0"/>
              <w:marBottom w:val="0"/>
              <w:divBdr>
                <w:top w:val="none" w:sz="0" w:space="0" w:color="auto"/>
                <w:left w:val="none" w:sz="0" w:space="0" w:color="auto"/>
                <w:bottom w:val="none" w:sz="0" w:space="0" w:color="auto"/>
                <w:right w:val="none" w:sz="0" w:space="0" w:color="auto"/>
              </w:divBdr>
            </w:div>
            <w:div w:id="933249286">
              <w:marLeft w:val="0"/>
              <w:marRight w:val="0"/>
              <w:marTop w:val="0"/>
              <w:marBottom w:val="0"/>
              <w:divBdr>
                <w:top w:val="none" w:sz="0" w:space="0" w:color="auto"/>
                <w:left w:val="none" w:sz="0" w:space="0" w:color="auto"/>
                <w:bottom w:val="none" w:sz="0" w:space="0" w:color="auto"/>
                <w:right w:val="none" w:sz="0" w:space="0" w:color="auto"/>
              </w:divBdr>
            </w:div>
            <w:div w:id="959527730">
              <w:marLeft w:val="0"/>
              <w:marRight w:val="0"/>
              <w:marTop w:val="0"/>
              <w:marBottom w:val="0"/>
              <w:divBdr>
                <w:top w:val="none" w:sz="0" w:space="0" w:color="auto"/>
                <w:left w:val="none" w:sz="0" w:space="0" w:color="auto"/>
                <w:bottom w:val="none" w:sz="0" w:space="0" w:color="auto"/>
                <w:right w:val="none" w:sz="0" w:space="0" w:color="auto"/>
              </w:divBdr>
            </w:div>
            <w:div w:id="970135439">
              <w:marLeft w:val="0"/>
              <w:marRight w:val="0"/>
              <w:marTop w:val="0"/>
              <w:marBottom w:val="0"/>
              <w:divBdr>
                <w:top w:val="none" w:sz="0" w:space="0" w:color="auto"/>
                <w:left w:val="none" w:sz="0" w:space="0" w:color="auto"/>
                <w:bottom w:val="none" w:sz="0" w:space="0" w:color="auto"/>
                <w:right w:val="none" w:sz="0" w:space="0" w:color="auto"/>
              </w:divBdr>
            </w:div>
            <w:div w:id="1009598426">
              <w:marLeft w:val="0"/>
              <w:marRight w:val="0"/>
              <w:marTop w:val="0"/>
              <w:marBottom w:val="0"/>
              <w:divBdr>
                <w:top w:val="none" w:sz="0" w:space="0" w:color="auto"/>
                <w:left w:val="none" w:sz="0" w:space="0" w:color="auto"/>
                <w:bottom w:val="none" w:sz="0" w:space="0" w:color="auto"/>
                <w:right w:val="none" w:sz="0" w:space="0" w:color="auto"/>
              </w:divBdr>
            </w:div>
            <w:div w:id="1108888056">
              <w:marLeft w:val="0"/>
              <w:marRight w:val="0"/>
              <w:marTop w:val="0"/>
              <w:marBottom w:val="0"/>
              <w:divBdr>
                <w:top w:val="none" w:sz="0" w:space="0" w:color="auto"/>
                <w:left w:val="none" w:sz="0" w:space="0" w:color="auto"/>
                <w:bottom w:val="none" w:sz="0" w:space="0" w:color="auto"/>
                <w:right w:val="none" w:sz="0" w:space="0" w:color="auto"/>
              </w:divBdr>
            </w:div>
            <w:div w:id="1147285023">
              <w:marLeft w:val="0"/>
              <w:marRight w:val="0"/>
              <w:marTop w:val="0"/>
              <w:marBottom w:val="0"/>
              <w:divBdr>
                <w:top w:val="none" w:sz="0" w:space="0" w:color="auto"/>
                <w:left w:val="none" w:sz="0" w:space="0" w:color="auto"/>
                <w:bottom w:val="none" w:sz="0" w:space="0" w:color="auto"/>
                <w:right w:val="none" w:sz="0" w:space="0" w:color="auto"/>
              </w:divBdr>
            </w:div>
            <w:div w:id="1299797320">
              <w:marLeft w:val="0"/>
              <w:marRight w:val="0"/>
              <w:marTop w:val="0"/>
              <w:marBottom w:val="0"/>
              <w:divBdr>
                <w:top w:val="none" w:sz="0" w:space="0" w:color="auto"/>
                <w:left w:val="none" w:sz="0" w:space="0" w:color="auto"/>
                <w:bottom w:val="none" w:sz="0" w:space="0" w:color="auto"/>
                <w:right w:val="none" w:sz="0" w:space="0" w:color="auto"/>
              </w:divBdr>
            </w:div>
            <w:div w:id="1357997350">
              <w:marLeft w:val="0"/>
              <w:marRight w:val="0"/>
              <w:marTop w:val="0"/>
              <w:marBottom w:val="0"/>
              <w:divBdr>
                <w:top w:val="none" w:sz="0" w:space="0" w:color="auto"/>
                <w:left w:val="none" w:sz="0" w:space="0" w:color="auto"/>
                <w:bottom w:val="none" w:sz="0" w:space="0" w:color="auto"/>
                <w:right w:val="none" w:sz="0" w:space="0" w:color="auto"/>
              </w:divBdr>
            </w:div>
            <w:div w:id="1400442579">
              <w:marLeft w:val="0"/>
              <w:marRight w:val="0"/>
              <w:marTop w:val="0"/>
              <w:marBottom w:val="0"/>
              <w:divBdr>
                <w:top w:val="none" w:sz="0" w:space="0" w:color="auto"/>
                <w:left w:val="none" w:sz="0" w:space="0" w:color="auto"/>
                <w:bottom w:val="none" w:sz="0" w:space="0" w:color="auto"/>
                <w:right w:val="none" w:sz="0" w:space="0" w:color="auto"/>
              </w:divBdr>
            </w:div>
            <w:div w:id="1426461001">
              <w:marLeft w:val="0"/>
              <w:marRight w:val="0"/>
              <w:marTop w:val="0"/>
              <w:marBottom w:val="0"/>
              <w:divBdr>
                <w:top w:val="none" w:sz="0" w:space="0" w:color="auto"/>
                <w:left w:val="none" w:sz="0" w:space="0" w:color="auto"/>
                <w:bottom w:val="none" w:sz="0" w:space="0" w:color="auto"/>
                <w:right w:val="none" w:sz="0" w:space="0" w:color="auto"/>
              </w:divBdr>
            </w:div>
            <w:div w:id="1523518336">
              <w:marLeft w:val="0"/>
              <w:marRight w:val="0"/>
              <w:marTop w:val="0"/>
              <w:marBottom w:val="0"/>
              <w:divBdr>
                <w:top w:val="none" w:sz="0" w:space="0" w:color="auto"/>
                <w:left w:val="none" w:sz="0" w:space="0" w:color="auto"/>
                <w:bottom w:val="none" w:sz="0" w:space="0" w:color="auto"/>
                <w:right w:val="none" w:sz="0" w:space="0" w:color="auto"/>
              </w:divBdr>
            </w:div>
            <w:div w:id="1540701886">
              <w:marLeft w:val="0"/>
              <w:marRight w:val="0"/>
              <w:marTop w:val="0"/>
              <w:marBottom w:val="0"/>
              <w:divBdr>
                <w:top w:val="none" w:sz="0" w:space="0" w:color="auto"/>
                <w:left w:val="none" w:sz="0" w:space="0" w:color="auto"/>
                <w:bottom w:val="none" w:sz="0" w:space="0" w:color="auto"/>
                <w:right w:val="none" w:sz="0" w:space="0" w:color="auto"/>
              </w:divBdr>
            </w:div>
            <w:div w:id="1592542185">
              <w:marLeft w:val="0"/>
              <w:marRight w:val="0"/>
              <w:marTop w:val="0"/>
              <w:marBottom w:val="0"/>
              <w:divBdr>
                <w:top w:val="none" w:sz="0" w:space="0" w:color="auto"/>
                <w:left w:val="none" w:sz="0" w:space="0" w:color="auto"/>
                <w:bottom w:val="none" w:sz="0" w:space="0" w:color="auto"/>
                <w:right w:val="none" w:sz="0" w:space="0" w:color="auto"/>
              </w:divBdr>
            </w:div>
            <w:div w:id="1592813802">
              <w:marLeft w:val="0"/>
              <w:marRight w:val="0"/>
              <w:marTop w:val="0"/>
              <w:marBottom w:val="0"/>
              <w:divBdr>
                <w:top w:val="none" w:sz="0" w:space="0" w:color="auto"/>
                <w:left w:val="none" w:sz="0" w:space="0" w:color="auto"/>
                <w:bottom w:val="none" w:sz="0" w:space="0" w:color="auto"/>
                <w:right w:val="none" w:sz="0" w:space="0" w:color="auto"/>
              </w:divBdr>
            </w:div>
            <w:div w:id="1614439205">
              <w:marLeft w:val="0"/>
              <w:marRight w:val="0"/>
              <w:marTop w:val="0"/>
              <w:marBottom w:val="0"/>
              <w:divBdr>
                <w:top w:val="none" w:sz="0" w:space="0" w:color="auto"/>
                <w:left w:val="none" w:sz="0" w:space="0" w:color="auto"/>
                <w:bottom w:val="none" w:sz="0" w:space="0" w:color="auto"/>
                <w:right w:val="none" w:sz="0" w:space="0" w:color="auto"/>
              </w:divBdr>
            </w:div>
            <w:div w:id="1619989106">
              <w:marLeft w:val="0"/>
              <w:marRight w:val="0"/>
              <w:marTop w:val="0"/>
              <w:marBottom w:val="0"/>
              <w:divBdr>
                <w:top w:val="none" w:sz="0" w:space="0" w:color="auto"/>
                <w:left w:val="none" w:sz="0" w:space="0" w:color="auto"/>
                <w:bottom w:val="none" w:sz="0" w:space="0" w:color="auto"/>
                <w:right w:val="none" w:sz="0" w:space="0" w:color="auto"/>
              </w:divBdr>
            </w:div>
            <w:div w:id="1643389264">
              <w:marLeft w:val="0"/>
              <w:marRight w:val="0"/>
              <w:marTop w:val="0"/>
              <w:marBottom w:val="0"/>
              <w:divBdr>
                <w:top w:val="none" w:sz="0" w:space="0" w:color="auto"/>
                <w:left w:val="none" w:sz="0" w:space="0" w:color="auto"/>
                <w:bottom w:val="none" w:sz="0" w:space="0" w:color="auto"/>
                <w:right w:val="none" w:sz="0" w:space="0" w:color="auto"/>
              </w:divBdr>
            </w:div>
            <w:div w:id="1669289332">
              <w:marLeft w:val="0"/>
              <w:marRight w:val="0"/>
              <w:marTop w:val="0"/>
              <w:marBottom w:val="0"/>
              <w:divBdr>
                <w:top w:val="none" w:sz="0" w:space="0" w:color="auto"/>
                <w:left w:val="none" w:sz="0" w:space="0" w:color="auto"/>
                <w:bottom w:val="none" w:sz="0" w:space="0" w:color="auto"/>
                <w:right w:val="none" w:sz="0" w:space="0" w:color="auto"/>
              </w:divBdr>
            </w:div>
            <w:div w:id="1673684426">
              <w:marLeft w:val="0"/>
              <w:marRight w:val="0"/>
              <w:marTop w:val="0"/>
              <w:marBottom w:val="0"/>
              <w:divBdr>
                <w:top w:val="none" w:sz="0" w:space="0" w:color="auto"/>
                <w:left w:val="none" w:sz="0" w:space="0" w:color="auto"/>
                <w:bottom w:val="none" w:sz="0" w:space="0" w:color="auto"/>
                <w:right w:val="none" w:sz="0" w:space="0" w:color="auto"/>
              </w:divBdr>
            </w:div>
            <w:div w:id="1704864263">
              <w:marLeft w:val="0"/>
              <w:marRight w:val="0"/>
              <w:marTop w:val="0"/>
              <w:marBottom w:val="0"/>
              <w:divBdr>
                <w:top w:val="none" w:sz="0" w:space="0" w:color="auto"/>
                <w:left w:val="none" w:sz="0" w:space="0" w:color="auto"/>
                <w:bottom w:val="none" w:sz="0" w:space="0" w:color="auto"/>
                <w:right w:val="none" w:sz="0" w:space="0" w:color="auto"/>
              </w:divBdr>
            </w:div>
            <w:div w:id="1715037842">
              <w:marLeft w:val="0"/>
              <w:marRight w:val="0"/>
              <w:marTop w:val="0"/>
              <w:marBottom w:val="0"/>
              <w:divBdr>
                <w:top w:val="none" w:sz="0" w:space="0" w:color="auto"/>
                <w:left w:val="none" w:sz="0" w:space="0" w:color="auto"/>
                <w:bottom w:val="none" w:sz="0" w:space="0" w:color="auto"/>
                <w:right w:val="none" w:sz="0" w:space="0" w:color="auto"/>
              </w:divBdr>
            </w:div>
            <w:div w:id="1742822673">
              <w:marLeft w:val="0"/>
              <w:marRight w:val="0"/>
              <w:marTop w:val="0"/>
              <w:marBottom w:val="0"/>
              <w:divBdr>
                <w:top w:val="none" w:sz="0" w:space="0" w:color="auto"/>
                <w:left w:val="none" w:sz="0" w:space="0" w:color="auto"/>
                <w:bottom w:val="none" w:sz="0" w:space="0" w:color="auto"/>
                <w:right w:val="none" w:sz="0" w:space="0" w:color="auto"/>
              </w:divBdr>
            </w:div>
            <w:div w:id="1757289068">
              <w:marLeft w:val="0"/>
              <w:marRight w:val="0"/>
              <w:marTop w:val="0"/>
              <w:marBottom w:val="0"/>
              <w:divBdr>
                <w:top w:val="none" w:sz="0" w:space="0" w:color="auto"/>
                <w:left w:val="none" w:sz="0" w:space="0" w:color="auto"/>
                <w:bottom w:val="none" w:sz="0" w:space="0" w:color="auto"/>
                <w:right w:val="none" w:sz="0" w:space="0" w:color="auto"/>
              </w:divBdr>
            </w:div>
            <w:div w:id="1781491385">
              <w:marLeft w:val="0"/>
              <w:marRight w:val="0"/>
              <w:marTop w:val="0"/>
              <w:marBottom w:val="0"/>
              <w:divBdr>
                <w:top w:val="none" w:sz="0" w:space="0" w:color="auto"/>
                <w:left w:val="none" w:sz="0" w:space="0" w:color="auto"/>
                <w:bottom w:val="none" w:sz="0" w:space="0" w:color="auto"/>
                <w:right w:val="none" w:sz="0" w:space="0" w:color="auto"/>
              </w:divBdr>
            </w:div>
            <w:div w:id="1790275381">
              <w:marLeft w:val="0"/>
              <w:marRight w:val="0"/>
              <w:marTop w:val="0"/>
              <w:marBottom w:val="0"/>
              <w:divBdr>
                <w:top w:val="none" w:sz="0" w:space="0" w:color="auto"/>
                <w:left w:val="none" w:sz="0" w:space="0" w:color="auto"/>
                <w:bottom w:val="none" w:sz="0" w:space="0" w:color="auto"/>
                <w:right w:val="none" w:sz="0" w:space="0" w:color="auto"/>
              </w:divBdr>
            </w:div>
            <w:div w:id="1802965144">
              <w:marLeft w:val="0"/>
              <w:marRight w:val="0"/>
              <w:marTop w:val="0"/>
              <w:marBottom w:val="0"/>
              <w:divBdr>
                <w:top w:val="none" w:sz="0" w:space="0" w:color="auto"/>
                <w:left w:val="none" w:sz="0" w:space="0" w:color="auto"/>
                <w:bottom w:val="none" w:sz="0" w:space="0" w:color="auto"/>
                <w:right w:val="none" w:sz="0" w:space="0" w:color="auto"/>
              </w:divBdr>
            </w:div>
            <w:div w:id="1803041749">
              <w:marLeft w:val="0"/>
              <w:marRight w:val="0"/>
              <w:marTop w:val="0"/>
              <w:marBottom w:val="0"/>
              <w:divBdr>
                <w:top w:val="none" w:sz="0" w:space="0" w:color="auto"/>
                <w:left w:val="none" w:sz="0" w:space="0" w:color="auto"/>
                <w:bottom w:val="none" w:sz="0" w:space="0" w:color="auto"/>
                <w:right w:val="none" w:sz="0" w:space="0" w:color="auto"/>
              </w:divBdr>
            </w:div>
            <w:div w:id="1847329429">
              <w:marLeft w:val="0"/>
              <w:marRight w:val="0"/>
              <w:marTop w:val="0"/>
              <w:marBottom w:val="0"/>
              <w:divBdr>
                <w:top w:val="none" w:sz="0" w:space="0" w:color="auto"/>
                <w:left w:val="none" w:sz="0" w:space="0" w:color="auto"/>
                <w:bottom w:val="none" w:sz="0" w:space="0" w:color="auto"/>
                <w:right w:val="none" w:sz="0" w:space="0" w:color="auto"/>
              </w:divBdr>
            </w:div>
            <w:div w:id="18475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9888">
      <w:bodyDiv w:val="1"/>
      <w:marLeft w:val="0"/>
      <w:marRight w:val="0"/>
      <w:marTop w:val="0"/>
      <w:marBottom w:val="0"/>
      <w:divBdr>
        <w:top w:val="none" w:sz="0" w:space="0" w:color="auto"/>
        <w:left w:val="none" w:sz="0" w:space="0" w:color="auto"/>
        <w:bottom w:val="none" w:sz="0" w:space="0" w:color="auto"/>
        <w:right w:val="none" w:sz="0" w:space="0" w:color="auto"/>
      </w:divBdr>
    </w:div>
    <w:div w:id="997150988">
      <w:bodyDiv w:val="1"/>
      <w:marLeft w:val="0"/>
      <w:marRight w:val="0"/>
      <w:marTop w:val="0"/>
      <w:marBottom w:val="0"/>
      <w:divBdr>
        <w:top w:val="none" w:sz="0" w:space="0" w:color="auto"/>
        <w:left w:val="none" w:sz="0" w:space="0" w:color="auto"/>
        <w:bottom w:val="none" w:sz="0" w:space="0" w:color="auto"/>
        <w:right w:val="none" w:sz="0" w:space="0" w:color="auto"/>
      </w:divBdr>
    </w:div>
    <w:div w:id="1072391387">
      <w:bodyDiv w:val="1"/>
      <w:marLeft w:val="0"/>
      <w:marRight w:val="0"/>
      <w:marTop w:val="0"/>
      <w:marBottom w:val="0"/>
      <w:divBdr>
        <w:top w:val="none" w:sz="0" w:space="0" w:color="auto"/>
        <w:left w:val="none" w:sz="0" w:space="0" w:color="auto"/>
        <w:bottom w:val="none" w:sz="0" w:space="0" w:color="auto"/>
        <w:right w:val="none" w:sz="0" w:space="0" w:color="auto"/>
      </w:divBdr>
    </w:div>
    <w:div w:id="1196574108">
      <w:bodyDiv w:val="1"/>
      <w:marLeft w:val="0"/>
      <w:marRight w:val="0"/>
      <w:marTop w:val="0"/>
      <w:marBottom w:val="0"/>
      <w:divBdr>
        <w:top w:val="none" w:sz="0" w:space="0" w:color="auto"/>
        <w:left w:val="none" w:sz="0" w:space="0" w:color="auto"/>
        <w:bottom w:val="none" w:sz="0" w:space="0" w:color="auto"/>
        <w:right w:val="none" w:sz="0" w:space="0" w:color="auto"/>
      </w:divBdr>
      <w:divsChild>
        <w:div w:id="224993561">
          <w:marLeft w:val="0"/>
          <w:marRight w:val="0"/>
          <w:marTop w:val="0"/>
          <w:marBottom w:val="0"/>
          <w:divBdr>
            <w:top w:val="none" w:sz="0" w:space="0" w:color="auto"/>
            <w:left w:val="none" w:sz="0" w:space="0" w:color="auto"/>
            <w:bottom w:val="none" w:sz="0" w:space="0" w:color="auto"/>
            <w:right w:val="none" w:sz="0" w:space="0" w:color="auto"/>
          </w:divBdr>
          <w:divsChild>
            <w:div w:id="7411014">
              <w:marLeft w:val="0"/>
              <w:marRight w:val="0"/>
              <w:marTop w:val="0"/>
              <w:marBottom w:val="0"/>
              <w:divBdr>
                <w:top w:val="none" w:sz="0" w:space="0" w:color="auto"/>
                <w:left w:val="none" w:sz="0" w:space="0" w:color="auto"/>
                <w:bottom w:val="none" w:sz="0" w:space="0" w:color="auto"/>
                <w:right w:val="none" w:sz="0" w:space="0" w:color="auto"/>
              </w:divBdr>
            </w:div>
            <w:div w:id="60376043">
              <w:marLeft w:val="0"/>
              <w:marRight w:val="0"/>
              <w:marTop w:val="0"/>
              <w:marBottom w:val="0"/>
              <w:divBdr>
                <w:top w:val="none" w:sz="0" w:space="0" w:color="auto"/>
                <w:left w:val="none" w:sz="0" w:space="0" w:color="auto"/>
                <w:bottom w:val="none" w:sz="0" w:space="0" w:color="auto"/>
                <w:right w:val="none" w:sz="0" w:space="0" w:color="auto"/>
              </w:divBdr>
            </w:div>
            <w:div w:id="79762290">
              <w:marLeft w:val="0"/>
              <w:marRight w:val="0"/>
              <w:marTop w:val="0"/>
              <w:marBottom w:val="0"/>
              <w:divBdr>
                <w:top w:val="none" w:sz="0" w:space="0" w:color="auto"/>
                <w:left w:val="none" w:sz="0" w:space="0" w:color="auto"/>
                <w:bottom w:val="none" w:sz="0" w:space="0" w:color="auto"/>
                <w:right w:val="none" w:sz="0" w:space="0" w:color="auto"/>
              </w:divBdr>
            </w:div>
            <w:div w:id="98530992">
              <w:marLeft w:val="0"/>
              <w:marRight w:val="0"/>
              <w:marTop w:val="0"/>
              <w:marBottom w:val="0"/>
              <w:divBdr>
                <w:top w:val="none" w:sz="0" w:space="0" w:color="auto"/>
                <w:left w:val="none" w:sz="0" w:space="0" w:color="auto"/>
                <w:bottom w:val="none" w:sz="0" w:space="0" w:color="auto"/>
                <w:right w:val="none" w:sz="0" w:space="0" w:color="auto"/>
              </w:divBdr>
            </w:div>
            <w:div w:id="198393349">
              <w:marLeft w:val="0"/>
              <w:marRight w:val="0"/>
              <w:marTop w:val="0"/>
              <w:marBottom w:val="0"/>
              <w:divBdr>
                <w:top w:val="none" w:sz="0" w:space="0" w:color="auto"/>
                <w:left w:val="none" w:sz="0" w:space="0" w:color="auto"/>
                <w:bottom w:val="none" w:sz="0" w:space="0" w:color="auto"/>
                <w:right w:val="none" w:sz="0" w:space="0" w:color="auto"/>
              </w:divBdr>
            </w:div>
            <w:div w:id="263073149">
              <w:marLeft w:val="0"/>
              <w:marRight w:val="0"/>
              <w:marTop w:val="0"/>
              <w:marBottom w:val="0"/>
              <w:divBdr>
                <w:top w:val="none" w:sz="0" w:space="0" w:color="auto"/>
                <w:left w:val="none" w:sz="0" w:space="0" w:color="auto"/>
                <w:bottom w:val="none" w:sz="0" w:space="0" w:color="auto"/>
                <w:right w:val="none" w:sz="0" w:space="0" w:color="auto"/>
              </w:divBdr>
            </w:div>
            <w:div w:id="278806440">
              <w:marLeft w:val="0"/>
              <w:marRight w:val="0"/>
              <w:marTop w:val="0"/>
              <w:marBottom w:val="0"/>
              <w:divBdr>
                <w:top w:val="none" w:sz="0" w:space="0" w:color="auto"/>
                <w:left w:val="none" w:sz="0" w:space="0" w:color="auto"/>
                <w:bottom w:val="none" w:sz="0" w:space="0" w:color="auto"/>
                <w:right w:val="none" w:sz="0" w:space="0" w:color="auto"/>
              </w:divBdr>
            </w:div>
            <w:div w:id="319895388">
              <w:marLeft w:val="0"/>
              <w:marRight w:val="0"/>
              <w:marTop w:val="0"/>
              <w:marBottom w:val="0"/>
              <w:divBdr>
                <w:top w:val="none" w:sz="0" w:space="0" w:color="auto"/>
                <w:left w:val="none" w:sz="0" w:space="0" w:color="auto"/>
                <w:bottom w:val="none" w:sz="0" w:space="0" w:color="auto"/>
                <w:right w:val="none" w:sz="0" w:space="0" w:color="auto"/>
              </w:divBdr>
            </w:div>
            <w:div w:id="376053899">
              <w:marLeft w:val="0"/>
              <w:marRight w:val="0"/>
              <w:marTop w:val="0"/>
              <w:marBottom w:val="0"/>
              <w:divBdr>
                <w:top w:val="none" w:sz="0" w:space="0" w:color="auto"/>
                <w:left w:val="none" w:sz="0" w:space="0" w:color="auto"/>
                <w:bottom w:val="none" w:sz="0" w:space="0" w:color="auto"/>
                <w:right w:val="none" w:sz="0" w:space="0" w:color="auto"/>
              </w:divBdr>
            </w:div>
            <w:div w:id="429080395">
              <w:marLeft w:val="0"/>
              <w:marRight w:val="0"/>
              <w:marTop w:val="0"/>
              <w:marBottom w:val="0"/>
              <w:divBdr>
                <w:top w:val="none" w:sz="0" w:space="0" w:color="auto"/>
                <w:left w:val="none" w:sz="0" w:space="0" w:color="auto"/>
                <w:bottom w:val="none" w:sz="0" w:space="0" w:color="auto"/>
                <w:right w:val="none" w:sz="0" w:space="0" w:color="auto"/>
              </w:divBdr>
            </w:div>
            <w:div w:id="462039921">
              <w:marLeft w:val="0"/>
              <w:marRight w:val="0"/>
              <w:marTop w:val="0"/>
              <w:marBottom w:val="0"/>
              <w:divBdr>
                <w:top w:val="none" w:sz="0" w:space="0" w:color="auto"/>
                <w:left w:val="none" w:sz="0" w:space="0" w:color="auto"/>
                <w:bottom w:val="none" w:sz="0" w:space="0" w:color="auto"/>
                <w:right w:val="none" w:sz="0" w:space="0" w:color="auto"/>
              </w:divBdr>
            </w:div>
            <w:div w:id="462502900">
              <w:marLeft w:val="0"/>
              <w:marRight w:val="0"/>
              <w:marTop w:val="0"/>
              <w:marBottom w:val="0"/>
              <w:divBdr>
                <w:top w:val="none" w:sz="0" w:space="0" w:color="auto"/>
                <w:left w:val="none" w:sz="0" w:space="0" w:color="auto"/>
                <w:bottom w:val="none" w:sz="0" w:space="0" w:color="auto"/>
                <w:right w:val="none" w:sz="0" w:space="0" w:color="auto"/>
              </w:divBdr>
            </w:div>
            <w:div w:id="493960113">
              <w:marLeft w:val="0"/>
              <w:marRight w:val="0"/>
              <w:marTop w:val="0"/>
              <w:marBottom w:val="0"/>
              <w:divBdr>
                <w:top w:val="none" w:sz="0" w:space="0" w:color="auto"/>
                <w:left w:val="none" w:sz="0" w:space="0" w:color="auto"/>
                <w:bottom w:val="none" w:sz="0" w:space="0" w:color="auto"/>
                <w:right w:val="none" w:sz="0" w:space="0" w:color="auto"/>
              </w:divBdr>
            </w:div>
            <w:div w:id="505755309">
              <w:marLeft w:val="0"/>
              <w:marRight w:val="0"/>
              <w:marTop w:val="0"/>
              <w:marBottom w:val="0"/>
              <w:divBdr>
                <w:top w:val="none" w:sz="0" w:space="0" w:color="auto"/>
                <w:left w:val="none" w:sz="0" w:space="0" w:color="auto"/>
                <w:bottom w:val="none" w:sz="0" w:space="0" w:color="auto"/>
                <w:right w:val="none" w:sz="0" w:space="0" w:color="auto"/>
              </w:divBdr>
            </w:div>
            <w:div w:id="517235647">
              <w:marLeft w:val="0"/>
              <w:marRight w:val="0"/>
              <w:marTop w:val="0"/>
              <w:marBottom w:val="0"/>
              <w:divBdr>
                <w:top w:val="none" w:sz="0" w:space="0" w:color="auto"/>
                <w:left w:val="none" w:sz="0" w:space="0" w:color="auto"/>
                <w:bottom w:val="none" w:sz="0" w:space="0" w:color="auto"/>
                <w:right w:val="none" w:sz="0" w:space="0" w:color="auto"/>
              </w:divBdr>
            </w:div>
            <w:div w:id="534270642">
              <w:marLeft w:val="0"/>
              <w:marRight w:val="0"/>
              <w:marTop w:val="0"/>
              <w:marBottom w:val="0"/>
              <w:divBdr>
                <w:top w:val="none" w:sz="0" w:space="0" w:color="auto"/>
                <w:left w:val="none" w:sz="0" w:space="0" w:color="auto"/>
                <w:bottom w:val="none" w:sz="0" w:space="0" w:color="auto"/>
                <w:right w:val="none" w:sz="0" w:space="0" w:color="auto"/>
              </w:divBdr>
            </w:div>
            <w:div w:id="549805969">
              <w:marLeft w:val="0"/>
              <w:marRight w:val="0"/>
              <w:marTop w:val="0"/>
              <w:marBottom w:val="0"/>
              <w:divBdr>
                <w:top w:val="none" w:sz="0" w:space="0" w:color="auto"/>
                <w:left w:val="none" w:sz="0" w:space="0" w:color="auto"/>
                <w:bottom w:val="none" w:sz="0" w:space="0" w:color="auto"/>
                <w:right w:val="none" w:sz="0" w:space="0" w:color="auto"/>
              </w:divBdr>
            </w:div>
            <w:div w:id="585656539">
              <w:marLeft w:val="0"/>
              <w:marRight w:val="0"/>
              <w:marTop w:val="0"/>
              <w:marBottom w:val="0"/>
              <w:divBdr>
                <w:top w:val="none" w:sz="0" w:space="0" w:color="auto"/>
                <w:left w:val="none" w:sz="0" w:space="0" w:color="auto"/>
                <w:bottom w:val="none" w:sz="0" w:space="0" w:color="auto"/>
                <w:right w:val="none" w:sz="0" w:space="0" w:color="auto"/>
              </w:divBdr>
            </w:div>
            <w:div w:id="653097715">
              <w:marLeft w:val="0"/>
              <w:marRight w:val="0"/>
              <w:marTop w:val="0"/>
              <w:marBottom w:val="0"/>
              <w:divBdr>
                <w:top w:val="none" w:sz="0" w:space="0" w:color="auto"/>
                <w:left w:val="none" w:sz="0" w:space="0" w:color="auto"/>
                <w:bottom w:val="none" w:sz="0" w:space="0" w:color="auto"/>
                <w:right w:val="none" w:sz="0" w:space="0" w:color="auto"/>
              </w:divBdr>
            </w:div>
            <w:div w:id="660548047">
              <w:marLeft w:val="0"/>
              <w:marRight w:val="0"/>
              <w:marTop w:val="0"/>
              <w:marBottom w:val="0"/>
              <w:divBdr>
                <w:top w:val="none" w:sz="0" w:space="0" w:color="auto"/>
                <w:left w:val="none" w:sz="0" w:space="0" w:color="auto"/>
                <w:bottom w:val="none" w:sz="0" w:space="0" w:color="auto"/>
                <w:right w:val="none" w:sz="0" w:space="0" w:color="auto"/>
              </w:divBdr>
            </w:div>
            <w:div w:id="704523330">
              <w:marLeft w:val="0"/>
              <w:marRight w:val="0"/>
              <w:marTop w:val="0"/>
              <w:marBottom w:val="0"/>
              <w:divBdr>
                <w:top w:val="none" w:sz="0" w:space="0" w:color="auto"/>
                <w:left w:val="none" w:sz="0" w:space="0" w:color="auto"/>
                <w:bottom w:val="none" w:sz="0" w:space="0" w:color="auto"/>
                <w:right w:val="none" w:sz="0" w:space="0" w:color="auto"/>
              </w:divBdr>
            </w:div>
            <w:div w:id="760100732">
              <w:marLeft w:val="0"/>
              <w:marRight w:val="0"/>
              <w:marTop w:val="0"/>
              <w:marBottom w:val="0"/>
              <w:divBdr>
                <w:top w:val="none" w:sz="0" w:space="0" w:color="auto"/>
                <w:left w:val="none" w:sz="0" w:space="0" w:color="auto"/>
                <w:bottom w:val="none" w:sz="0" w:space="0" w:color="auto"/>
                <w:right w:val="none" w:sz="0" w:space="0" w:color="auto"/>
              </w:divBdr>
            </w:div>
            <w:div w:id="775904932">
              <w:marLeft w:val="0"/>
              <w:marRight w:val="0"/>
              <w:marTop w:val="0"/>
              <w:marBottom w:val="0"/>
              <w:divBdr>
                <w:top w:val="none" w:sz="0" w:space="0" w:color="auto"/>
                <w:left w:val="none" w:sz="0" w:space="0" w:color="auto"/>
                <w:bottom w:val="none" w:sz="0" w:space="0" w:color="auto"/>
                <w:right w:val="none" w:sz="0" w:space="0" w:color="auto"/>
              </w:divBdr>
            </w:div>
            <w:div w:id="776413383">
              <w:marLeft w:val="0"/>
              <w:marRight w:val="0"/>
              <w:marTop w:val="0"/>
              <w:marBottom w:val="0"/>
              <w:divBdr>
                <w:top w:val="none" w:sz="0" w:space="0" w:color="auto"/>
                <w:left w:val="none" w:sz="0" w:space="0" w:color="auto"/>
                <w:bottom w:val="none" w:sz="0" w:space="0" w:color="auto"/>
                <w:right w:val="none" w:sz="0" w:space="0" w:color="auto"/>
              </w:divBdr>
            </w:div>
            <w:div w:id="785584631">
              <w:marLeft w:val="0"/>
              <w:marRight w:val="0"/>
              <w:marTop w:val="0"/>
              <w:marBottom w:val="0"/>
              <w:divBdr>
                <w:top w:val="none" w:sz="0" w:space="0" w:color="auto"/>
                <w:left w:val="none" w:sz="0" w:space="0" w:color="auto"/>
                <w:bottom w:val="none" w:sz="0" w:space="0" w:color="auto"/>
                <w:right w:val="none" w:sz="0" w:space="0" w:color="auto"/>
              </w:divBdr>
            </w:div>
            <w:div w:id="937099846">
              <w:marLeft w:val="0"/>
              <w:marRight w:val="0"/>
              <w:marTop w:val="0"/>
              <w:marBottom w:val="0"/>
              <w:divBdr>
                <w:top w:val="none" w:sz="0" w:space="0" w:color="auto"/>
                <w:left w:val="none" w:sz="0" w:space="0" w:color="auto"/>
                <w:bottom w:val="none" w:sz="0" w:space="0" w:color="auto"/>
                <w:right w:val="none" w:sz="0" w:space="0" w:color="auto"/>
              </w:divBdr>
            </w:div>
            <w:div w:id="958681941">
              <w:marLeft w:val="0"/>
              <w:marRight w:val="0"/>
              <w:marTop w:val="0"/>
              <w:marBottom w:val="0"/>
              <w:divBdr>
                <w:top w:val="none" w:sz="0" w:space="0" w:color="auto"/>
                <w:left w:val="none" w:sz="0" w:space="0" w:color="auto"/>
                <w:bottom w:val="none" w:sz="0" w:space="0" w:color="auto"/>
                <w:right w:val="none" w:sz="0" w:space="0" w:color="auto"/>
              </w:divBdr>
            </w:div>
            <w:div w:id="962880933">
              <w:marLeft w:val="0"/>
              <w:marRight w:val="0"/>
              <w:marTop w:val="0"/>
              <w:marBottom w:val="0"/>
              <w:divBdr>
                <w:top w:val="none" w:sz="0" w:space="0" w:color="auto"/>
                <w:left w:val="none" w:sz="0" w:space="0" w:color="auto"/>
                <w:bottom w:val="none" w:sz="0" w:space="0" w:color="auto"/>
                <w:right w:val="none" w:sz="0" w:space="0" w:color="auto"/>
              </w:divBdr>
            </w:div>
            <w:div w:id="992756019">
              <w:marLeft w:val="0"/>
              <w:marRight w:val="0"/>
              <w:marTop w:val="0"/>
              <w:marBottom w:val="0"/>
              <w:divBdr>
                <w:top w:val="none" w:sz="0" w:space="0" w:color="auto"/>
                <w:left w:val="none" w:sz="0" w:space="0" w:color="auto"/>
                <w:bottom w:val="none" w:sz="0" w:space="0" w:color="auto"/>
                <w:right w:val="none" w:sz="0" w:space="0" w:color="auto"/>
              </w:divBdr>
            </w:div>
            <w:div w:id="1013336571">
              <w:marLeft w:val="0"/>
              <w:marRight w:val="0"/>
              <w:marTop w:val="0"/>
              <w:marBottom w:val="0"/>
              <w:divBdr>
                <w:top w:val="none" w:sz="0" w:space="0" w:color="auto"/>
                <w:left w:val="none" w:sz="0" w:space="0" w:color="auto"/>
                <w:bottom w:val="none" w:sz="0" w:space="0" w:color="auto"/>
                <w:right w:val="none" w:sz="0" w:space="0" w:color="auto"/>
              </w:divBdr>
            </w:div>
            <w:div w:id="1021275486">
              <w:marLeft w:val="0"/>
              <w:marRight w:val="0"/>
              <w:marTop w:val="0"/>
              <w:marBottom w:val="0"/>
              <w:divBdr>
                <w:top w:val="none" w:sz="0" w:space="0" w:color="auto"/>
                <w:left w:val="none" w:sz="0" w:space="0" w:color="auto"/>
                <w:bottom w:val="none" w:sz="0" w:space="0" w:color="auto"/>
                <w:right w:val="none" w:sz="0" w:space="0" w:color="auto"/>
              </w:divBdr>
            </w:div>
            <w:div w:id="1090389301">
              <w:marLeft w:val="0"/>
              <w:marRight w:val="0"/>
              <w:marTop w:val="0"/>
              <w:marBottom w:val="0"/>
              <w:divBdr>
                <w:top w:val="none" w:sz="0" w:space="0" w:color="auto"/>
                <w:left w:val="none" w:sz="0" w:space="0" w:color="auto"/>
                <w:bottom w:val="none" w:sz="0" w:space="0" w:color="auto"/>
                <w:right w:val="none" w:sz="0" w:space="0" w:color="auto"/>
              </w:divBdr>
            </w:div>
            <w:div w:id="1120300229">
              <w:marLeft w:val="0"/>
              <w:marRight w:val="0"/>
              <w:marTop w:val="0"/>
              <w:marBottom w:val="0"/>
              <w:divBdr>
                <w:top w:val="none" w:sz="0" w:space="0" w:color="auto"/>
                <w:left w:val="none" w:sz="0" w:space="0" w:color="auto"/>
                <w:bottom w:val="none" w:sz="0" w:space="0" w:color="auto"/>
                <w:right w:val="none" w:sz="0" w:space="0" w:color="auto"/>
              </w:divBdr>
            </w:div>
            <w:div w:id="1152141552">
              <w:marLeft w:val="0"/>
              <w:marRight w:val="0"/>
              <w:marTop w:val="0"/>
              <w:marBottom w:val="0"/>
              <w:divBdr>
                <w:top w:val="none" w:sz="0" w:space="0" w:color="auto"/>
                <w:left w:val="none" w:sz="0" w:space="0" w:color="auto"/>
                <w:bottom w:val="none" w:sz="0" w:space="0" w:color="auto"/>
                <w:right w:val="none" w:sz="0" w:space="0" w:color="auto"/>
              </w:divBdr>
            </w:div>
            <w:div w:id="1214537055">
              <w:marLeft w:val="0"/>
              <w:marRight w:val="0"/>
              <w:marTop w:val="0"/>
              <w:marBottom w:val="0"/>
              <w:divBdr>
                <w:top w:val="none" w:sz="0" w:space="0" w:color="auto"/>
                <w:left w:val="none" w:sz="0" w:space="0" w:color="auto"/>
                <w:bottom w:val="none" w:sz="0" w:space="0" w:color="auto"/>
                <w:right w:val="none" w:sz="0" w:space="0" w:color="auto"/>
              </w:divBdr>
            </w:div>
            <w:div w:id="1278020793">
              <w:marLeft w:val="0"/>
              <w:marRight w:val="0"/>
              <w:marTop w:val="0"/>
              <w:marBottom w:val="0"/>
              <w:divBdr>
                <w:top w:val="none" w:sz="0" w:space="0" w:color="auto"/>
                <w:left w:val="none" w:sz="0" w:space="0" w:color="auto"/>
                <w:bottom w:val="none" w:sz="0" w:space="0" w:color="auto"/>
                <w:right w:val="none" w:sz="0" w:space="0" w:color="auto"/>
              </w:divBdr>
            </w:div>
            <w:div w:id="1283000583">
              <w:marLeft w:val="0"/>
              <w:marRight w:val="0"/>
              <w:marTop w:val="0"/>
              <w:marBottom w:val="0"/>
              <w:divBdr>
                <w:top w:val="none" w:sz="0" w:space="0" w:color="auto"/>
                <w:left w:val="none" w:sz="0" w:space="0" w:color="auto"/>
                <w:bottom w:val="none" w:sz="0" w:space="0" w:color="auto"/>
                <w:right w:val="none" w:sz="0" w:space="0" w:color="auto"/>
              </w:divBdr>
            </w:div>
            <w:div w:id="1286236111">
              <w:marLeft w:val="0"/>
              <w:marRight w:val="0"/>
              <w:marTop w:val="0"/>
              <w:marBottom w:val="0"/>
              <w:divBdr>
                <w:top w:val="none" w:sz="0" w:space="0" w:color="auto"/>
                <w:left w:val="none" w:sz="0" w:space="0" w:color="auto"/>
                <w:bottom w:val="none" w:sz="0" w:space="0" w:color="auto"/>
                <w:right w:val="none" w:sz="0" w:space="0" w:color="auto"/>
              </w:divBdr>
            </w:div>
            <w:div w:id="1395394866">
              <w:marLeft w:val="0"/>
              <w:marRight w:val="0"/>
              <w:marTop w:val="0"/>
              <w:marBottom w:val="0"/>
              <w:divBdr>
                <w:top w:val="none" w:sz="0" w:space="0" w:color="auto"/>
                <w:left w:val="none" w:sz="0" w:space="0" w:color="auto"/>
                <w:bottom w:val="none" w:sz="0" w:space="0" w:color="auto"/>
                <w:right w:val="none" w:sz="0" w:space="0" w:color="auto"/>
              </w:divBdr>
            </w:div>
            <w:div w:id="1418358866">
              <w:marLeft w:val="0"/>
              <w:marRight w:val="0"/>
              <w:marTop w:val="0"/>
              <w:marBottom w:val="0"/>
              <w:divBdr>
                <w:top w:val="none" w:sz="0" w:space="0" w:color="auto"/>
                <w:left w:val="none" w:sz="0" w:space="0" w:color="auto"/>
                <w:bottom w:val="none" w:sz="0" w:space="0" w:color="auto"/>
                <w:right w:val="none" w:sz="0" w:space="0" w:color="auto"/>
              </w:divBdr>
            </w:div>
            <w:div w:id="1468740057">
              <w:marLeft w:val="0"/>
              <w:marRight w:val="0"/>
              <w:marTop w:val="0"/>
              <w:marBottom w:val="0"/>
              <w:divBdr>
                <w:top w:val="none" w:sz="0" w:space="0" w:color="auto"/>
                <w:left w:val="none" w:sz="0" w:space="0" w:color="auto"/>
                <w:bottom w:val="none" w:sz="0" w:space="0" w:color="auto"/>
                <w:right w:val="none" w:sz="0" w:space="0" w:color="auto"/>
              </w:divBdr>
            </w:div>
            <w:div w:id="1494296570">
              <w:marLeft w:val="0"/>
              <w:marRight w:val="0"/>
              <w:marTop w:val="0"/>
              <w:marBottom w:val="0"/>
              <w:divBdr>
                <w:top w:val="none" w:sz="0" w:space="0" w:color="auto"/>
                <w:left w:val="none" w:sz="0" w:space="0" w:color="auto"/>
                <w:bottom w:val="none" w:sz="0" w:space="0" w:color="auto"/>
                <w:right w:val="none" w:sz="0" w:space="0" w:color="auto"/>
              </w:divBdr>
            </w:div>
            <w:div w:id="1506363675">
              <w:marLeft w:val="0"/>
              <w:marRight w:val="0"/>
              <w:marTop w:val="0"/>
              <w:marBottom w:val="0"/>
              <w:divBdr>
                <w:top w:val="none" w:sz="0" w:space="0" w:color="auto"/>
                <w:left w:val="none" w:sz="0" w:space="0" w:color="auto"/>
                <w:bottom w:val="none" w:sz="0" w:space="0" w:color="auto"/>
                <w:right w:val="none" w:sz="0" w:space="0" w:color="auto"/>
              </w:divBdr>
            </w:div>
            <w:div w:id="1511145627">
              <w:marLeft w:val="0"/>
              <w:marRight w:val="0"/>
              <w:marTop w:val="0"/>
              <w:marBottom w:val="0"/>
              <w:divBdr>
                <w:top w:val="none" w:sz="0" w:space="0" w:color="auto"/>
                <w:left w:val="none" w:sz="0" w:space="0" w:color="auto"/>
                <w:bottom w:val="none" w:sz="0" w:space="0" w:color="auto"/>
                <w:right w:val="none" w:sz="0" w:space="0" w:color="auto"/>
              </w:divBdr>
            </w:div>
            <w:div w:id="1547178755">
              <w:marLeft w:val="0"/>
              <w:marRight w:val="0"/>
              <w:marTop w:val="0"/>
              <w:marBottom w:val="0"/>
              <w:divBdr>
                <w:top w:val="none" w:sz="0" w:space="0" w:color="auto"/>
                <w:left w:val="none" w:sz="0" w:space="0" w:color="auto"/>
                <w:bottom w:val="none" w:sz="0" w:space="0" w:color="auto"/>
                <w:right w:val="none" w:sz="0" w:space="0" w:color="auto"/>
              </w:divBdr>
            </w:div>
            <w:div w:id="1641113855">
              <w:marLeft w:val="0"/>
              <w:marRight w:val="0"/>
              <w:marTop w:val="0"/>
              <w:marBottom w:val="0"/>
              <w:divBdr>
                <w:top w:val="none" w:sz="0" w:space="0" w:color="auto"/>
                <w:left w:val="none" w:sz="0" w:space="0" w:color="auto"/>
                <w:bottom w:val="none" w:sz="0" w:space="0" w:color="auto"/>
                <w:right w:val="none" w:sz="0" w:space="0" w:color="auto"/>
              </w:divBdr>
            </w:div>
            <w:div w:id="1700158029">
              <w:marLeft w:val="0"/>
              <w:marRight w:val="0"/>
              <w:marTop w:val="0"/>
              <w:marBottom w:val="0"/>
              <w:divBdr>
                <w:top w:val="none" w:sz="0" w:space="0" w:color="auto"/>
                <w:left w:val="none" w:sz="0" w:space="0" w:color="auto"/>
                <w:bottom w:val="none" w:sz="0" w:space="0" w:color="auto"/>
                <w:right w:val="none" w:sz="0" w:space="0" w:color="auto"/>
              </w:divBdr>
            </w:div>
            <w:div w:id="1704405812">
              <w:marLeft w:val="0"/>
              <w:marRight w:val="0"/>
              <w:marTop w:val="0"/>
              <w:marBottom w:val="0"/>
              <w:divBdr>
                <w:top w:val="none" w:sz="0" w:space="0" w:color="auto"/>
                <w:left w:val="none" w:sz="0" w:space="0" w:color="auto"/>
                <w:bottom w:val="none" w:sz="0" w:space="0" w:color="auto"/>
                <w:right w:val="none" w:sz="0" w:space="0" w:color="auto"/>
              </w:divBdr>
            </w:div>
            <w:div w:id="1738283305">
              <w:marLeft w:val="0"/>
              <w:marRight w:val="0"/>
              <w:marTop w:val="0"/>
              <w:marBottom w:val="0"/>
              <w:divBdr>
                <w:top w:val="none" w:sz="0" w:space="0" w:color="auto"/>
                <w:left w:val="none" w:sz="0" w:space="0" w:color="auto"/>
                <w:bottom w:val="none" w:sz="0" w:space="0" w:color="auto"/>
                <w:right w:val="none" w:sz="0" w:space="0" w:color="auto"/>
              </w:divBdr>
            </w:div>
            <w:div w:id="1768378649">
              <w:marLeft w:val="0"/>
              <w:marRight w:val="0"/>
              <w:marTop w:val="0"/>
              <w:marBottom w:val="0"/>
              <w:divBdr>
                <w:top w:val="none" w:sz="0" w:space="0" w:color="auto"/>
                <w:left w:val="none" w:sz="0" w:space="0" w:color="auto"/>
                <w:bottom w:val="none" w:sz="0" w:space="0" w:color="auto"/>
                <w:right w:val="none" w:sz="0" w:space="0" w:color="auto"/>
              </w:divBdr>
            </w:div>
            <w:div w:id="1786073750">
              <w:marLeft w:val="0"/>
              <w:marRight w:val="0"/>
              <w:marTop w:val="0"/>
              <w:marBottom w:val="0"/>
              <w:divBdr>
                <w:top w:val="none" w:sz="0" w:space="0" w:color="auto"/>
                <w:left w:val="none" w:sz="0" w:space="0" w:color="auto"/>
                <w:bottom w:val="none" w:sz="0" w:space="0" w:color="auto"/>
                <w:right w:val="none" w:sz="0" w:space="0" w:color="auto"/>
              </w:divBdr>
            </w:div>
            <w:div w:id="1793595700">
              <w:marLeft w:val="0"/>
              <w:marRight w:val="0"/>
              <w:marTop w:val="0"/>
              <w:marBottom w:val="0"/>
              <w:divBdr>
                <w:top w:val="none" w:sz="0" w:space="0" w:color="auto"/>
                <w:left w:val="none" w:sz="0" w:space="0" w:color="auto"/>
                <w:bottom w:val="none" w:sz="0" w:space="0" w:color="auto"/>
                <w:right w:val="none" w:sz="0" w:space="0" w:color="auto"/>
              </w:divBdr>
            </w:div>
            <w:div w:id="1814059328">
              <w:marLeft w:val="0"/>
              <w:marRight w:val="0"/>
              <w:marTop w:val="0"/>
              <w:marBottom w:val="0"/>
              <w:divBdr>
                <w:top w:val="none" w:sz="0" w:space="0" w:color="auto"/>
                <w:left w:val="none" w:sz="0" w:space="0" w:color="auto"/>
                <w:bottom w:val="none" w:sz="0" w:space="0" w:color="auto"/>
                <w:right w:val="none" w:sz="0" w:space="0" w:color="auto"/>
              </w:divBdr>
            </w:div>
            <w:div w:id="1882207407">
              <w:marLeft w:val="0"/>
              <w:marRight w:val="0"/>
              <w:marTop w:val="0"/>
              <w:marBottom w:val="0"/>
              <w:divBdr>
                <w:top w:val="none" w:sz="0" w:space="0" w:color="auto"/>
                <w:left w:val="none" w:sz="0" w:space="0" w:color="auto"/>
                <w:bottom w:val="none" w:sz="0" w:space="0" w:color="auto"/>
                <w:right w:val="none" w:sz="0" w:space="0" w:color="auto"/>
              </w:divBdr>
            </w:div>
            <w:div w:id="1882548430">
              <w:marLeft w:val="0"/>
              <w:marRight w:val="0"/>
              <w:marTop w:val="0"/>
              <w:marBottom w:val="0"/>
              <w:divBdr>
                <w:top w:val="none" w:sz="0" w:space="0" w:color="auto"/>
                <w:left w:val="none" w:sz="0" w:space="0" w:color="auto"/>
                <w:bottom w:val="none" w:sz="0" w:space="0" w:color="auto"/>
                <w:right w:val="none" w:sz="0" w:space="0" w:color="auto"/>
              </w:divBdr>
            </w:div>
            <w:div w:id="1928224019">
              <w:marLeft w:val="0"/>
              <w:marRight w:val="0"/>
              <w:marTop w:val="0"/>
              <w:marBottom w:val="0"/>
              <w:divBdr>
                <w:top w:val="none" w:sz="0" w:space="0" w:color="auto"/>
                <w:left w:val="none" w:sz="0" w:space="0" w:color="auto"/>
                <w:bottom w:val="none" w:sz="0" w:space="0" w:color="auto"/>
                <w:right w:val="none" w:sz="0" w:space="0" w:color="auto"/>
              </w:divBdr>
            </w:div>
            <w:div w:id="1943872489">
              <w:marLeft w:val="0"/>
              <w:marRight w:val="0"/>
              <w:marTop w:val="0"/>
              <w:marBottom w:val="0"/>
              <w:divBdr>
                <w:top w:val="none" w:sz="0" w:space="0" w:color="auto"/>
                <w:left w:val="none" w:sz="0" w:space="0" w:color="auto"/>
                <w:bottom w:val="none" w:sz="0" w:space="0" w:color="auto"/>
                <w:right w:val="none" w:sz="0" w:space="0" w:color="auto"/>
              </w:divBdr>
            </w:div>
            <w:div w:id="1955869156">
              <w:marLeft w:val="0"/>
              <w:marRight w:val="0"/>
              <w:marTop w:val="0"/>
              <w:marBottom w:val="0"/>
              <w:divBdr>
                <w:top w:val="none" w:sz="0" w:space="0" w:color="auto"/>
                <w:left w:val="none" w:sz="0" w:space="0" w:color="auto"/>
                <w:bottom w:val="none" w:sz="0" w:space="0" w:color="auto"/>
                <w:right w:val="none" w:sz="0" w:space="0" w:color="auto"/>
              </w:divBdr>
            </w:div>
            <w:div w:id="1963685175">
              <w:marLeft w:val="0"/>
              <w:marRight w:val="0"/>
              <w:marTop w:val="0"/>
              <w:marBottom w:val="0"/>
              <w:divBdr>
                <w:top w:val="none" w:sz="0" w:space="0" w:color="auto"/>
                <w:left w:val="none" w:sz="0" w:space="0" w:color="auto"/>
                <w:bottom w:val="none" w:sz="0" w:space="0" w:color="auto"/>
                <w:right w:val="none" w:sz="0" w:space="0" w:color="auto"/>
              </w:divBdr>
            </w:div>
            <w:div w:id="2077044440">
              <w:marLeft w:val="0"/>
              <w:marRight w:val="0"/>
              <w:marTop w:val="0"/>
              <w:marBottom w:val="0"/>
              <w:divBdr>
                <w:top w:val="none" w:sz="0" w:space="0" w:color="auto"/>
                <w:left w:val="none" w:sz="0" w:space="0" w:color="auto"/>
                <w:bottom w:val="none" w:sz="0" w:space="0" w:color="auto"/>
                <w:right w:val="none" w:sz="0" w:space="0" w:color="auto"/>
              </w:divBdr>
            </w:div>
            <w:div w:id="2109958526">
              <w:marLeft w:val="0"/>
              <w:marRight w:val="0"/>
              <w:marTop w:val="0"/>
              <w:marBottom w:val="0"/>
              <w:divBdr>
                <w:top w:val="none" w:sz="0" w:space="0" w:color="auto"/>
                <w:left w:val="none" w:sz="0" w:space="0" w:color="auto"/>
                <w:bottom w:val="none" w:sz="0" w:space="0" w:color="auto"/>
                <w:right w:val="none" w:sz="0" w:space="0" w:color="auto"/>
              </w:divBdr>
            </w:div>
            <w:div w:id="21356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4891">
      <w:bodyDiv w:val="1"/>
      <w:marLeft w:val="0"/>
      <w:marRight w:val="0"/>
      <w:marTop w:val="0"/>
      <w:marBottom w:val="0"/>
      <w:divBdr>
        <w:top w:val="none" w:sz="0" w:space="0" w:color="auto"/>
        <w:left w:val="none" w:sz="0" w:space="0" w:color="auto"/>
        <w:bottom w:val="none" w:sz="0" w:space="0" w:color="auto"/>
        <w:right w:val="none" w:sz="0" w:space="0" w:color="auto"/>
      </w:divBdr>
      <w:divsChild>
        <w:div w:id="1916817526">
          <w:marLeft w:val="0"/>
          <w:marRight w:val="0"/>
          <w:marTop w:val="0"/>
          <w:marBottom w:val="0"/>
          <w:divBdr>
            <w:top w:val="none" w:sz="0" w:space="0" w:color="auto"/>
            <w:left w:val="none" w:sz="0" w:space="0" w:color="auto"/>
            <w:bottom w:val="none" w:sz="0" w:space="0" w:color="auto"/>
            <w:right w:val="none" w:sz="0" w:space="0" w:color="auto"/>
          </w:divBdr>
          <w:divsChild>
            <w:div w:id="1860334">
              <w:marLeft w:val="0"/>
              <w:marRight w:val="0"/>
              <w:marTop w:val="0"/>
              <w:marBottom w:val="0"/>
              <w:divBdr>
                <w:top w:val="none" w:sz="0" w:space="0" w:color="auto"/>
                <w:left w:val="none" w:sz="0" w:space="0" w:color="auto"/>
                <w:bottom w:val="none" w:sz="0" w:space="0" w:color="auto"/>
                <w:right w:val="none" w:sz="0" w:space="0" w:color="auto"/>
              </w:divBdr>
            </w:div>
            <w:div w:id="46925185">
              <w:marLeft w:val="0"/>
              <w:marRight w:val="0"/>
              <w:marTop w:val="0"/>
              <w:marBottom w:val="0"/>
              <w:divBdr>
                <w:top w:val="none" w:sz="0" w:space="0" w:color="auto"/>
                <w:left w:val="none" w:sz="0" w:space="0" w:color="auto"/>
                <w:bottom w:val="none" w:sz="0" w:space="0" w:color="auto"/>
                <w:right w:val="none" w:sz="0" w:space="0" w:color="auto"/>
              </w:divBdr>
            </w:div>
            <w:div w:id="73627600">
              <w:marLeft w:val="0"/>
              <w:marRight w:val="0"/>
              <w:marTop w:val="0"/>
              <w:marBottom w:val="0"/>
              <w:divBdr>
                <w:top w:val="none" w:sz="0" w:space="0" w:color="auto"/>
                <w:left w:val="none" w:sz="0" w:space="0" w:color="auto"/>
                <w:bottom w:val="none" w:sz="0" w:space="0" w:color="auto"/>
                <w:right w:val="none" w:sz="0" w:space="0" w:color="auto"/>
              </w:divBdr>
            </w:div>
            <w:div w:id="87511177">
              <w:marLeft w:val="0"/>
              <w:marRight w:val="0"/>
              <w:marTop w:val="0"/>
              <w:marBottom w:val="0"/>
              <w:divBdr>
                <w:top w:val="none" w:sz="0" w:space="0" w:color="auto"/>
                <w:left w:val="none" w:sz="0" w:space="0" w:color="auto"/>
                <w:bottom w:val="none" w:sz="0" w:space="0" w:color="auto"/>
                <w:right w:val="none" w:sz="0" w:space="0" w:color="auto"/>
              </w:divBdr>
            </w:div>
            <w:div w:id="111560706">
              <w:marLeft w:val="0"/>
              <w:marRight w:val="0"/>
              <w:marTop w:val="0"/>
              <w:marBottom w:val="0"/>
              <w:divBdr>
                <w:top w:val="none" w:sz="0" w:space="0" w:color="auto"/>
                <w:left w:val="none" w:sz="0" w:space="0" w:color="auto"/>
                <w:bottom w:val="none" w:sz="0" w:space="0" w:color="auto"/>
                <w:right w:val="none" w:sz="0" w:space="0" w:color="auto"/>
              </w:divBdr>
            </w:div>
            <w:div w:id="441807032">
              <w:marLeft w:val="0"/>
              <w:marRight w:val="0"/>
              <w:marTop w:val="0"/>
              <w:marBottom w:val="0"/>
              <w:divBdr>
                <w:top w:val="none" w:sz="0" w:space="0" w:color="auto"/>
                <w:left w:val="none" w:sz="0" w:space="0" w:color="auto"/>
                <w:bottom w:val="none" w:sz="0" w:space="0" w:color="auto"/>
                <w:right w:val="none" w:sz="0" w:space="0" w:color="auto"/>
              </w:divBdr>
            </w:div>
            <w:div w:id="717898391">
              <w:marLeft w:val="0"/>
              <w:marRight w:val="0"/>
              <w:marTop w:val="0"/>
              <w:marBottom w:val="0"/>
              <w:divBdr>
                <w:top w:val="none" w:sz="0" w:space="0" w:color="auto"/>
                <w:left w:val="none" w:sz="0" w:space="0" w:color="auto"/>
                <w:bottom w:val="none" w:sz="0" w:space="0" w:color="auto"/>
                <w:right w:val="none" w:sz="0" w:space="0" w:color="auto"/>
              </w:divBdr>
            </w:div>
            <w:div w:id="816723575">
              <w:marLeft w:val="0"/>
              <w:marRight w:val="0"/>
              <w:marTop w:val="0"/>
              <w:marBottom w:val="0"/>
              <w:divBdr>
                <w:top w:val="none" w:sz="0" w:space="0" w:color="auto"/>
                <w:left w:val="none" w:sz="0" w:space="0" w:color="auto"/>
                <w:bottom w:val="none" w:sz="0" w:space="0" w:color="auto"/>
                <w:right w:val="none" w:sz="0" w:space="0" w:color="auto"/>
              </w:divBdr>
            </w:div>
            <w:div w:id="855538534">
              <w:marLeft w:val="0"/>
              <w:marRight w:val="0"/>
              <w:marTop w:val="0"/>
              <w:marBottom w:val="0"/>
              <w:divBdr>
                <w:top w:val="none" w:sz="0" w:space="0" w:color="auto"/>
                <w:left w:val="none" w:sz="0" w:space="0" w:color="auto"/>
                <w:bottom w:val="none" w:sz="0" w:space="0" w:color="auto"/>
                <w:right w:val="none" w:sz="0" w:space="0" w:color="auto"/>
              </w:divBdr>
            </w:div>
            <w:div w:id="873421547">
              <w:marLeft w:val="0"/>
              <w:marRight w:val="0"/>
              <w:marTop w:val="0"/>
              <w:marBottom w:val="0"/>
              <w:divBdr>
                <w:top w:val="none" w:sz="0" w:space="0" w:color="auto"/>
                <w:left w:val="none" w:sz="0" w:space="0" w:color="auto"/>
                <w:bottom w:val="none" w:sz="0" w:space="0" w:color="auto"/>
                <w:right w:val="none" w:sz="0" w:space="0" w:color="auto"/>
              </w:divBdr>
            </w:div>
            <w:div w:id="1067414509">
              <w:marLeft w:val="0"/>
              <w:marRight w:val="0"/>
              <w:marTop w:val="0"/>
              <w:marBottom w:val="0"/>
              <w:divBdr>
                <w:top w:val="none" w:sz="0" w:space="0" w:color="auto"/>
                <w:left w:val="none" w:sz="0" w:space="0" w:color="auto"/>
                <w:bottom w:val="none" w:sz="0" w:space="0" w:color="auto"/>
                <w:right w:val="none" w:sz="0" w:space="0" w:color="auto"/>
              </w:divBdr>
            </w:div>
            <w:div w:id="1071929865">
              <w:marLeft w:val="0"/>
              <w:marRight w:val="0"/>
              <w:marTop w:val="0"/>
              <w:marBottom w:val="0"/>
              <w:divBdr>
                <w:top w:val="none" w:sz="0" w:space="0" w:color="auto"/>
                <w:left w:val="none" w:sz="0" w:space="0" w:color="auto"/>
                <w:bottom w:val="none" w:sz="0" w:space="0" w:color="auto"/>
                <w:right w:val="none" w:sz="0" w:space="0" w:color="auto"/>
              </w:divBdr>
            </w:div>
            <w:div w:id="1185902902">
              <w:marLeft w:val="0"/>
              <w:marRight w:val="0"/>
              <w:marTop w:val="0"/>
              <w:marBottom w:val="0"/>
              <w:divBdr>
                <w:top w:val="none" w:sz="0" w:space="0" w:color="auto"/>
                <w:left w:val="none" w:sz="0" w:space="0" w:color="auto"/>
                <w:bottom w:val="none" w:sz="0" w:space="0" w:color="auto"/>
                <w:right w:val="none" w:sz="0" w:space="0" w:color="auto"/>
              </w:divBdr>
            </w:div>
            <w:div w:id="1193417329">
              <w:marLeft w:val="0"/>
              <w:marRight w:val="0"/>
              <w:marTop w:val="0"/>
              <w:marBottom w:val="0"/>
              <w:divBdr>
                <w:top w:val="none" w:sz="0" w:space="0" w:color="auto"/>
                <w:left w:val="none" w:sz="0" w:space="0" w:color="auto"/>
                <w:bottom w:val="none" w:sz="0" w:space="0" w:color="auto"/>
                <w:right w:val="none" w:sz="0" w:space="0" w:color="auto"/>
              </w:divBdr>
            </w:div>
            <w:div w:id="1409424919">
              <w:marLeft w:val="0"/>
              <w:marRight w:val="0"/>
              <w:marTop w:val="0"/>
              <w:marBottom w:val="0"/>
              <w:divBdr>
                <w:top w:val="none" w:sz="0" w:space="0" w:color="auto"/>
                <w:left w:val="none" w:sz="0" w:space="0" w:color="auto"/>
                <w:bottom w:val="none" w:sz="0" w:space="0" w:color="auto"/>
                <w:right w:val="none" w:sz="0" w:space="0" w:color="auto"/>
              </w:divBdr>
            </w:div>
            <w:div w:id="1545605254">
              <w:marLeft w:val="0"/>
              <w:marRight w:val="0"/>
              <w:marTop w:val="0"/>
              <w:marBottom w:val="0"/>
              <w:divBdr>
                <w:top w:val="none" w:sz="0" w:space="0" w:color="auto"/>
                <w:left w:val="none" w:sz="0" w:space="0" w:color="auto"/>
                <w:bottom w:val="none" w:sz="0" w:space="0" w:color="auto"/>
                <w:right w:val="none" w:sz="0" w:space="0" w:color="auto"/>
              </w:divBdr>
            </w:div>
            <w:div w:id="1634142658">
              <w:marLeft w:val="0"/>
              <w:marRight w:val="0"/>
              <w:marTop w:val="0"/>
              <w:marBottom w:val="0"/>
              <w:divBdr>
                <w:top w:val="none" w:sz="0" w:space="0" w:color="auto"/>
                <w:left w:val="none" w:sz="0" w:space="0" w:color="auto"/>
                <w:bottom w:val="none" w:sz="0" w:space="0" w:color="auto"/>
                <w:right w:val="none" w:sz="0" w:space="0" w:color="auto"/>
              </w:divBdr>
            </w:div>
            <w:div w:id="1726220664">
              <w:marLeft w:val="0"/>
              <w:marRight w:val="0"/>
              <w:marTop w:val="0"/>
              <w:marBottom w:val="0"/>
              <w:divBdr>
                <w:top w:val="none" w:sz="0" w:space="0" w:color="auto"/>
                <w:left w:val="none" w:sz="0" w:space="0" w:color="auto"/>
                <w:bottom w:val="none" w:sz="0" w:space="0" w:color="auto"/>
                <w:right w:val="none" w:sz="0" w:space="0" w:color="auto"/>
              </w:divBdr>
            </w:div>
            <w:div w:id="1779249103">
              <w:marLeft w:val="0"/>
              <w:marRight w:val="0"/>
              <w:marTop w:val="0"/>
              <w:marBottom w:val="0"/>
              <w:divBdr>
                <w:top w:val="none" w:sz="0" w:space="0" w:color="auto"/>
                <w:left w:val="none" w:sz="0" w:space="0" w:color="auto"/>
                <w:bottom w:val="none" w:sz="0" w:space="0" w:color="auto"/>
                <w:right w:val="none" w:sz="0" w:space="0" w:color="auto"/>
              </w:divBdr>
            </w:div>
            <w:div w:id="1829397881">
              <w:marLeft w:val="0"/>
              <w:marRight w:val="0"/>
              <w:marTop w:val="0"/>
              <w:marBottom w:val="0"/>
              <w:divBdr>
                <w:top w:val="none" w:sz="0" w:space="0" w:color="auto"/>
                <w:left w:val="none" w:sz="0" w:space="0" w:color="auto"/>
                <w:bottom w:val="none" w:sz="0" w:space="0" w:color="auto"/>
                <w:right w:val="none" w:sz="0" w:space="0" w:color="auto"/>
              </w:divBdr>
            </w:div>
            <w:div w:id="1854033161">
              <w:marLeft w:val="0"/>
              <w:marRight w:val="0"/>
              <w:marTop w:val="0"/>
              <w:marBottom w:val="0"/>
              <w:divBdr>
                <w:top w:val="none" w:sz="0" w:space="0" w:color="auto"/>
                <w:left w:val="none" w:sz="0" w:space="0" w:color="auto"/>
                <w:bottom w:val="none" w:sz="0" w:space="0" w:color="auto"/>
                <w:right w:val="none" w:sz="0" w:space="0" w:color="auto"/>
              </w:divBdr>
            </w:div>
            <w:div w:id="1955094307">
              <w:marLeft w:val="0"/>
              <w:marRight w:val="0"/>
              <w:marTop w:val="0"/>
              <w:marBottom w:val="0"/>
              <w:divBdr>
                <w:top w:val="none" w:sz="0" w:space="0" w:color="auto"/>
                <w:left w:val="none" w:sz="0" w:space="0" w:color="auto"/>
                <w:bottom w:val="none" w:sz="0" w:space="0" w:color="auto"/>
                <w:right w:val="none" w:sz="0" w:space="0" w:color="auto"/>
              </w:divBdr>
            </w:div>
            <w:div w:id="20110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34476">
      <w:bodyDiv w:val="1"/>
      <w:marLeft w:val="0"/>
      <w:marRight w:val="0"/>
      <w:marTop w:val="0"/>
      <w:marBottom w:val="0"/>
      <w:divBdr>
        <w:top w:val="none" w:sz="0" w:space="0" w:color="auto"/>
        <w:left w:val="none" w:sz="0" w:space="0" w:color="auto"/>
        <w:bottom w:val="none" w:sz="0" w:space="0" w:color="auto"/>
        <w:right w:val="none" w:sz="0" w:space="0" w:color="auto"/>
      </w:divBdr>
      <w:divsChild>
        <w:div w:id="335619073">
          <w:marLeft w:val="0"/>
          <w:marRight w:val="0"/>
          <w:marTop w:val="0"/>
          <w:marBottom w:val="0"/>
          <w:divBdr>
            <w:top w:val="none" w:sz="0" w:space="0" w:color="auto"/>
            <w:left w:val="none" w:sz="0" w:space="0" w:color="auto"/>
            <w:bottom w:val="none" w:sz="0" w:space="0" w:color="auto"/>
            <w:right w:val="none" w:sz="0" w:space="0" w:color="auto"/>
          </w:divBdr>
          <w:divsChild>
            <w:div w:id="19864294">
              <w:marLeft w:val="0"/>
              <w:marRight w:val="0"/>
              <w:marTop w:val="0"/>
              <w:marBottom w:val="0"/>
              <w:divBdr>
                <w:top w:val="none" w:sz="0" w:space="0" w:color="auto"/>
                <w:left w:val="none" w:sz="0" w:space="0" w:color="auto"/>
                <w:bottom w:val="none" w:sz="0" w:space="0" w:color="auto"/>
                <w:right w:val="none" w:sz="0" w:space="0" w:color="auto"/>
              </w:divBdr>
            </w:div>
            <w:div w:id="44263170">
              <w:marLeft w:val="0"/>
              <w:marRight w:val="0"/>
              <w:marTop w:val="0"/>
              <w:marBottom w:val="0"/>
              <w:divBdr>
                <w:top w:val="none" w:sz="0" w:space="0" w:color="auto"/>
                <w:left w:val="none" w:sz="0" w:space="0" w:color="auto"/>
                <w:bottom w:val="none" w:sz="0" w:space="0" w:color="auto"/>
                <w:right w:val="none" w:sz="0" w:space="0" w:color="auto"/>
              </w:divBdr>
            </w:div>
            <w:div w:id="46728863">
              <w:marLeft w:val="0"/>
              <w:marRight w:val="0"/>
              <w:marTop w:val="0"/>
              <w:marBottom w:val="0"/>
              <w:divBdr>
                <w:top w:val="none" w:sz="0" w:space="0" w:color="auto"/>
                <w:left w:val="none" w:sz="0" w:space="0" w:color="auto"/>
                <w:bottom w:val="none" w:sz="0" w:space="0" w:color="auto"/>
                <w:right w:val="none" w:sz="0" w:space="0" w:color="auto"/>
              </w:divBdr>
            </w:div>
            <w:div w:id="63335751">
              <w:marLeft w:val="0"/>
              <w:marRight w:val="0"/>
              <w:marTop w:val="0"/>
              <w:marBottom w:val="0"/>
              <w:divBdr>
                <w:top w:val="none" w:sz="0" w:space="0" w:color="auto"/>
                <w:left w:val="none" w:sz="0" w:space="0" w:color="auto"/>
                <w:bottom w:val="none" w:sz="0" w:space="0" w:color="auto"/>
                <w:right w:val="none" w:sz="0" w:space="0" w:color="auto"/>
              </w:divBdr>
            </w:div>
            <w:div w:id="73406278">
              <w:marLeft w:val="0"/>
              <w:marRight w:val="0"/>
              <w:marTop w:val="0"/>
              <w:marBottom w:val="0"/>
              <w:divBdr>
                <w:top w:val="none" w:sz="0" w:space="0" w:color="auto"/>
                <w:left w:val="none" w:sz="0" w:space="0" w:color="auto"/>
                <w:bottom w:val="none" w:sz="0" w:space="0" w:color="auto"/>
                <w:right w:val="none" w:sz="0" w:space="0" w:color="auto"/>
              </w:divBdr>
            </w:div>
            <w:div w:id="82840650">
              <w:marLeft w:val="0"/>
              <w:marRight w:val="0"/>
              <w:marTop w:val="0"/>
              <w:marBottom w:val="0"/>
              <w:divBdr>
                <w:top w:val="none" w:sz="0" w:space="0" w:color="auto"/>
                <w:left w:val="none" w:sz="0" w:space="0" w:color="auto"/>
                <w:bottom w:val="none" w:sz="0" w:space="0" w:color="auto"/>
                <w:right w:val="none" w:sz="0" w:space="0" w:color="auto"/>
              </w:divBdr>
            </w:div>
            <w:div w:id="92091310">
              <w:marLeft w:val="0"/>
              <w:marRight w:val="0"/>
              <w:marTop w:val="0"/>
              <w:marBottom w:val="0"/>
              <w:divBdr>
                <w:top w:val="none" w:sz="0" w:space="0" w:color="auto"/>
                <w:left w:val="none" w:sz="0" w:space="0" w:color="auto"/>
                <w:bottom w:val="none" w:sz="0" w:space="0" w:color="auto"/>
                <w:right w:val="none" w:sz="0" w:space="0" w:color="auto"/>
              </w:divBdr>
            </w:div>
            <w:div w:id="109936316">
              <w:marLeft w:val="0"/>
              <w:marRight w:val="0"/>
              <w:marTop w:val="0"/>
              <w:marBottom w:val="0"/>
              <w:divBdr>
                <w:top w:val="none" w:sz="0" w:space="0" w:color="auto"/>
                <w:left w:val="none" w:sz="0" w:space="0" w:color="auto"/>
                <w:bottom w:val="none" w:sz="0" w:space="0" w:color="auto"/>
                <w:right w:val="none" w:sz="0" w:space="0" w:color="auto"/>
              </w:divBdr>
            </w:div>
            <w:div w:id="117921119">
              <w:marLeft w:val="0"/>
              <w:marRight w:val="0"/>
              <w:marTop w:val="0"/>
              <w:marBottom w:val="0"/>
              <w:divBdr>
                <w:top w:val="none" w:sz="0" w:space="0" w:color="auto"/>
                <w:left w:val="none" w:sz="0" w:space="0" w:color="auto"/>
                <w:bottom w:val="none" w:sz="0" w:space="0" w:color="auto"/>
                <w:right w:val="none" w:sz="0" w:space="0" w:color="auto"/>
              </w:divBdr>
            </w:div>
            <w:div w:id="145098524">
              <w:marLeft w:val="0"/>
              <w:marRight w:val="0"/>
              <w:marTop w:val="0"/>
              <w:marBottom w:val="0"/>
              <w:divBdr>
                <w:top w:val="none" w:sz="0" w:space="0" w:color="auto"/>
                <w:left w:val="none" w:sz="0" w:space="0" w:color="auto"/>
                <w:bottom w:val="none" w:sz="0" w:space="0" w:color="auto"/>
                <w:right w:val="none" w:sz="0" w:space="0" w:color="auto"/>
              </w:divBdr>
            </w:div>
            <w:div w:id="154534812">
              <w:marLeft w:val="0"/>
              <w:marRight w:val="0"/>
              <w:marTop w:val="0"/>
              <w:marBottom w:val="0"/>
              <w:divBdr>
                <w:top w:val="none" w:sz="0" w:space="0" w:color="auto"/>
                <w:left w:val="none" w:sz="0" w:space="0" w:color="auto"/>
                <w:bottom w:val="none" w:sz="0" w:space="0" w:color="auto"/>
                <w:right w:val="none" w:sz="0" w:space="0" w:color="auto"/>
              </w:divBdr>
            </w:div>
            <w:div w:id="154995407">
              <w:marLeft w:val="0"/>
              <w:marRight w:val="0"/>
              <w:marTop w:val="0"/>
              <w:marBottom w:val="0"/>
              <w:divBdr>
                <w:top w:val="none" w:sz="0" w:space="0" w:color="auto"/>
                <w:left w:val="none" w:sz="0" w:space="0" w:color="auto"/>
                <w:bottom w:val="none" w:sz="0" w:space="0" w:color="auto"/>
                <w:right w:val="none" w:sz="0" w:space="0" w:color="auto"/>
              </w:divBdr>
            </w:div>
            <w:div w:id="166484592">
              <w:marLeft w:val="0"/>
              <w:marRight w:val="0"/>
              <w:marTop w:val="0"/>
              <w:marBottom w:val="0"/>
              <w:divBdr>
                <w:top w:val="none" w:sz="0" w:space="0" w:color="auto"/>
                <w:left w:val="none" w:sz="0" w:space="0" w:color="auto"/>
                <w:bottom w:val="none" w:sz="0" w:space="0" w:color="auto"/>
                <w:right w:val="none" w:sz="0" w:space="0" w:color="auto"/>
              </w:divBdr>
            </w:div>
            <w:div w:id="179246074">
              <w:marLeft w:val="0"/>
              <w:marRight w:val="0"/>
              <w:marTop w:val="0"/>
              <w:marBottom w:val="0"/>
              <w:divBdr>
                <w:top w:val="none" w:sz="0" w:space="0" w:color="auto"/>
                <w:left w:val="none" w:sz="0" w:space="0" w:color="auto"/>
                <w:bottom w:val="none" w:sz="0" w:space="0" w:color="auto"/>
                <w:right w:val="none" w:sz="0" w:space="0" w:color="auto"/>
              </w:divBdr>
            </w:div>
            <w:div w:id="204801308">
              <w:marLeft w:val="0"/>
              <w:marRight w:val="0"/>
              <w:marTop w:val="0"/>
              <w:marBottom w:val="0"/>
              <w:divBdr>
                <w:top w:val="none" w:sz="0" w:space="0" w:color="auto"/>
                <w:left w:val="none" w:sz="0" w:space="0" w:color="auto"/>
                <w:bottom w:val="none" w:sz="0" w:space="0" w:color="auto"/>
                <w:right w:val="none" w:sz="0" w:space="0" w:color="auto"/>
              </w:divBdr>
            </w:div>
            <w:div w:id="216865974">
              <w:marLeft w:val="0"/>
              <w:marRight w:val="0"/>
              <w:marTop w:val="0"/>
              <w:marBottom w:val="0"/>
              <w:divBdr>
                <w:top w:val="none" w:sz="0" w:space="0" w:color="auto"/>
                <w:left w:val="none" w:sz="0" w:space="0" w:color="auto"/>
                <w:bottom w:val="none" w:sz="0" w:space="0" w:color="auto"/>
                <w:right w:val="none" w:sz="0" w:space="0" w:color="auto"/>
              </w:divBdr>
            </w:div>
            <w:div w:id="248738325">
              <w:marLeft w:val="0"/>
              <w:marRight w:val="0"/>
              <w:marTop w:val="0"/>
              <w:marBottom w:val="0"/>
              <w:divBdr>
                <w:top w:val="none" w:sz="0" w:space="0" w:color="auto"/>
                <w:left w:val="none" w:sz="0" w:space="0" w:color="auto"/>
                <w:bottom w:val="none" w:sz="0" w:space="0" w:color="auto"/>
                <w:right w:val="none" w:sz="0" w:space="0" w:color="auto"/>
              </w:divBdr>
            </w:div>
            <w:div w:id="249242616">
              <w:marLeft w:val="0"/>
              <w:marRight w:val="0"/>
              <w:marTop w:val="0"/>
              <w:marBottom w:val="0"/>
              <w:divBdr>
                <w:top w:val="none" w:sz="0" w:space="0" w:color="auto"/>
                <w:left w:val="none" w:sz="0" w:space="0" w:color="auto"/>
                <w:bottom w:val="none" w:sz="0" w:space="0" w:color="auto"/>
                <w:right w:val="none" w:sz="0" w:space="0" w:color="auto"/>
              </w:divBdr>
            </w:div>
            <w:div w:id="253251863">
              <w:marLeft w:val="0"/>
              <w:marRight w:val="0"/>
              <w:marTop w:val="0"/>
              <w:marBottom w:val="0"/>
              <w:divBdr>
                <w:top w:val="none" w:sz="0" w:space="0" w:color="auto"/>
                <w:left w:val="none" w:sz="0" w:space="0" w:color="auto"/>
                <w:bottom w:val="none" w:sz="0" w:space="0" w:color="auto"/>
                <w:right w:val="none" w:sz="0" w:space="0" w:color="auto"/>
              </w:divBdr>
            </w:div>
            <w:div w:id="254214835">
              <w:marLeft w:val="0"/>
              <w:marRight w:val="0"/>
              <w:marTop w:val="0"/>
              <w:marBottom w:val="0"/>
              <w:divBdr>
                <w:top w:val="none" w:sz="0" w:space="0" w:color="auto"/>
                <w:left w:val="none" w:sz="0" w:space="0" w:color="auto"/>
                <w:bottom w:val="none" w:sz="0" w:space="0" w:color="auto"/>
                <w:right w:val="none" w:sz="0" w:space="0" w:color="auto"/>
              </w:divBdr>
            </w:div>
            <w:div w:id="276252424">
              <w:marLeft w:val="0"/>
              <w:marRight w:val="0"/>
              <w:marTop w:val="0"/>
              <w:marBottom w:val="0"/>
              <w:divBdr>
                <w:top w:val="none" w:sz="0" w:space="0" w:color="auto"/>
                <w:left w:val="none" w:sz="0" w:space="0" w:color="auto"/>
                <w:bottom w:val="none" w:sz="0" w:space="0" w:color="auto"/>
                <w:right w:val="none" w:sz="0" w:space="0" w:color="auto"/>
              </w:divBdr>
            </w:div>
            <w:div w:id="305822839">
              <w:marLeft w:val="0"/>
              <w:marRight w:val="0"/>
              <w:marTop w:val="0"/>
              <w:marBottom w:val="0"/>
              <w:divBdr>
                <w:top w:val="none" w:sz="0" w:space="0" w:color="auto"/>
                <w:left w:val="none" w:sz="0" w:space="0" w:color="auto"/>
                <w:bottom w:val="none" w:sz="0" w:space="0" w:color="auto"/>
                <w:right w:val="none" w:sz="0" w:space="0" w:color="auto"/>
              </w:divBdr>
            </w:div>
            <w:div w:id="324551226">
              <w:marLeft w:val="0"/>
              <w:marRight w:val="0"/>
              <w:marTop w:val="0"/>
              <w:marBottom w:val="0"/>
              <w:divBdr>
                <w:top w:val="none" w:sz="0" w:space="0" w:color="auto"/>
                <w:left w:val="none" w:sz="0" w:space="0" w:color="auto"/>
                <w:bottom w:val="none" w:sz="0" w:space="0" w:color="auto"/>
                <w:right w:val="none" w:sz="0" w:space="0" w:color="auto"/>
              </w:divBdr>
            </w:div>
            <w:div w:id="332882632">
              <w:marLeft w:val="0"/>
              <w:marRight w:val="0"/>
              <w:marTop w:val="0"/>
              <w:marBottom w:val="0"/>
              <w:divBdr>
                <w:top w:val="none" w:sz="0" w:space="0" w:color="auto"/>
                <w:left w:val="none" w:sz="0" w:space="0" w:color="auto"/>
                <w:bottom w:val="none" w:sz="0" w:space="0" w:color="auto"/>
                <w:right w:val="none" w:sz="0" w:space="0" w:color="auto"/>
              </w:divBdr>
            </w:div>
            <w:div w:id="344748424">
              <w:marLeft w:val="0"/>
              <w:marRight w:val="0"/>
              <w:marTop w:val="0"/>
              <w:marBottom w:val="0"/>
              <w:divBdr>
                <w:top w:val="none" w:sz="0" w:space="0" w:color="auto"/>
                <w:left w:val="none" w:sz="0" w:space="0" w:color="auto"/>
                <w:bottom w:val="none" w:sz="0" w:space="0" w:color="auto"/>
                <w:right w:val="none" w:sz="0" w:space="0" w:color="auto"/>
              </w:divBdr>
            </w:div>
            <w:div w:id="345135396">
              <w:marLeft w:val="0"/>
              <w:marRight w:val="0"/>
              <w:marTop w:val="0"/>
              <w:marBottom w:val="0"/>
              <w:divBdr>
                <w:top w:val="none" w:sz="0" w:space="0" w:color="auto"/>
                <w:left w:val="none" w:sz="0" w:space="0" w:color="auto"/>
                <w:bottom w:val="none" w:sz="0" w:space="0" w:color="auto"/>
                <w:right w:val="none" w:sz="0" w:space="0" w:color="auto"/>
              </w:divBdr>
            </w:div>
            <w:div w:id="365563264">
              <w:marLeft w:val="0"/>
              <w:marRight w:val="0"/>
              <w:marTop w:val="0"/>
              <w:marBottom w:val="0"/>
              <w:divBdr>
                <w:top w:val="none" w:sz="0" w:space="0" w:color="auto"/>
                <w:left w:val="none" w:sz="0" w:space="0" w:color="auto"/>
                <w:bottom w:val="none" w:sz="0" w:space="0" w:color="auto"/>
                <w:right w:val="none" w:sz="0" w:space="0" w:color="auto"/>
              </w:divBdr>
            </w:div>
            <w:div w:id="377822308">
              <w:marLeft w:val="0"/>
              <w:marRight w:val="0"/>
              <w:marTop w:val="0"/>
              <w:marBottom w:val="0"/>
              <w:divBdr>
                <w:top w:val="none" w:sz="0" w:space="0" w:color="auto"/>
                <w:left w:val="none" w:sz="0" w:space="0" w:color="auto"/>
                <w:bottom w:val="none" w:sz="0" w:space="0" w:color="auto"/>
                <w:right w:val="none" w:sz="0" w:space="0" w:color="auto"/>
              </w:divBdr>
            </w:div>
            <w:div w:id="403798536">
              <w:marLeft w:val="0"/>
              <w:marRight w:val="0"/>
              <w:marTop w:val="0"/>
              <w:marBottom w:val="0"/>
              <w:divBdr>
                <w:top w:val="none" w:sz="0" w:space="0" w:color="auto"/>
                <w:left w:val="none" w:sz="0" w:space="0" w:color="auto"/>
                <w:bottom w:val="none" w:sz="0" w:space="0" w:color="auto"/>
                <w:right w:val="none" w:sz="0" w:space="0" w:color="auto"/>
              </w:divBdr>
            </w:div>
            <w:div w:id="410926963">
              <w:marLeft w:val="0"/>
              <w:marRight w:val="0"/>
              <w:marTop w:val="0"/>
              <w:marBottom w:val="0"/>
              <w:divBdr>
                <w:top w:val="none" w:sz="0" w:space="0" w:color="auto"/>
                <w:left w:val="none" w:sz="0" w:space="0" w:color="auto"/>
                <w:bottom w:val="none" w:sz="0" w:space="0" w:color="auto"/>
                <w:right w:val="none" w:sz="0" w:space="0" w:color="auto"/>
              </w:divBdr>
            </w:div>
            <w:div w:id="420414994">
              <w:marLeft w:val="0"/>
              <w:marRight w:val="0"/>
              <w:marTop w:val="0"/>
              <w:marBottom w:val="0"/>
              <w:divBdr>
                <w:top w:val="none" w:sz="0" w:space="0" w:color="auto"/>
                <w:left w:val="none" w:sz="0" w:space="0" w:color="auto"/>
                <w:bottom w:val="none" w:sz="0" w:space="0" w:color="auto"/>
                <w:right w:val="none" w:sz="0" w:space="0" w:color="auto"/>
              </w:divBdr>
            </w:div>
            <w:div w:id="423261744">
              <w:marLeft w:val="0"/>
              <w:marRight w:val="0"/>
              <w:marTop w:val="0"/>
              <w:marBottom w:val="0"/>
              <w:divBdr>
                <w:top w:val="none" w:sz="0" w:space="0" w:color="auto"/>
                <w:left w:val="none" w:sz="0" w:space="0" w:color="auto"/>
                <w:bottom w:val="none" w:sz="0" w:space="0" w:color="auto"/>
                <w:right w:val="none" w:sz="0" w:space="0" w:color="auto"/>
              </w:divBdr>
            </w:div>
            <w:div w:id="476073448">
              <w:marLeft w:val="0"/>
              <w:marRight w:val="0"/>
              <w:marTop w:val="0"/>
              <w:marBottom w:val="0"/>
              <w:divBdr>
                <w:top w:val="none" w:sz="0" w:space="0" w:color="auto"/>
                <w:left w:val="none" w:sz="0" w:space="0" w:color="auto"/>
                <w:bottom w:val="none" w:sz="0" w:space="0" w:color="auto"/>
                <w:right w:val="none" w:sz="0" w:space="0" w:color="auto"/>
              </w:divBdr>
            </w:div>
            <w:div w:id="500892656">
              <w:marLeft w:val="0"/>
              <w:marRight w:val="0"/>
              <w:marTop w:val="0"/>
              <w:marBottom w:val="0"/>
              <w:divBdr>
                <w:top w:val="none" w:sz="0" w:space="0" w:color="auto"/>
                <w:left w:val="none" w:sz="0" w:space="0" w:color="auto"/>
                <w:bottom w:val="none" w:sz="0" w:space="0" w:color="auto"/>
                <w:right w:val="none" w:sz="0" w:space="0" w:color="auto"/>
              </w:divBdr>
            </w:div>
            <w:div w:id="508180402">
              <w:marLeft w:val="0"/>
              <w:marRight w:val="0"/>
              <w:marTop w:val="0"/>
              <w:marBottom w:val="0"/>
              <w:divBdr>
                <w:top w:val="none" w:sz="0" w:space="0" w:color="auto"/>
                <w:left w:val="none" w:sz="0" w:space="0" w:color="auto"/>
                <w:bottom w:val="none" w:sz="0" w:space="0" w:color="auto"/>
                <w:right w:val="none" w:sz="0" w:space="0" w:color="auto"/>
              </w:divBdr>
            </w:div>
            <w:div w:id="521212354">
              <w:marLeft w:val="0"/>
              <w:marRight w:val="0"/>
              <w:marTop w:val="0"/>
              <w:marBottom w:val="0"/>
              <w:divBdr>
                <w:top w:val="none" w:sz="0" w:space="0" w:color="auto"/>
                <w:left w:val="none" w:sz="0" w:space="0" w:color="auto"/>
                <w:bottom w:val="none" w:sz="0" w:space="0" w:color="auto"/>
                <w:right w:val="none" w:sz="0" w:space="0" w:color="auto"/>
              </w:divBdr>
            </w:div>
            <w:div w:id="535583659">
              <w:marLeft w:val="0"/>
              <w:marRight w:val="0"/>
              <w:marTop w:val="0"/>
              <w:marBottom w:val="0"/>
              <w:divBdr>
                <w:top w:val="none" w:sz="0" w:space="0" w:color="auto"/>
                <w:left w:val="none" w:sz="0" w:space="0" w:color="auto"/>
                <w:bottom w:val="none" w:sz="0" w:space="0" w:color="auto"/>
                <w:right w:val="none" w:sz="0" w:space="0" w:color="auto"/>
              </w:divBdr>
            </w:div>
            <w:div w:id="546330949">
              <w:marLeft w:val="0"/>
              <w:marRight w:val="0"/>
              <w:marTop w:val="0"/>
              <w:marBottom w:val="0"/>
              <w:divBdr>
                <w:top w:val="none" w:sz="0" w:space="0" w:color="auto"/>
                <w:left w:val="none" w:sz="0" w:space="0" w:color="auto"/>
                <w:bottom w:val="none" w:sz="0" w:space="0" w:color="auto"/>
                <w:right w:val="none" w:sz="0" w:space="0" w:color="auto"/>
              </w:divBdr>
            </w:div>
            <w:div w:id="554701606">
              <w:marLeft w:val="0"/>
              <w:marRight w:val="0"/>
              <w:marTop w:val="0"/>
              <w:marBottom w:val="0"/>
              <w:divBdr>
                <w:top w:val="none" w:sz="0" w:space="0" w:color="auto"/>
                <w:left w:val="none" w:sz="0" w:space="0" w:color="auto"/>
                <w:bottom w:val="none" w:sz="0" w:space="0" w:color="auto"/>
                <w:right w:val="none" w:sz="0" w:space="0" w:color="auto"/>
              </w:divBdr>
            </w:div>
            <w:div w:id="562715561">
              <w:marLeft w:val="0"/>
              <w:marRight w:val="0"/>
              <w:marTop w:val="0"/>
              <w:marBottom w:val="0"/>
              <w:divBdr>
                <w:top w:val="none" w:sz="0" w:space="0" w:color="auto"/>
                <w:left w:val="none" w:sz="0" w:space="0" w:color="auto"/>
                <w:bottom w:val="none" w:sz="0" w:space="0" w:color="auto"/>
                <w:right w:val="none" w:sz="0" w:space="0" w:color="auto"/>
              </w:divBdr>
            </w:div>
            <w:div w:id="569391574">
              <w:marLeft w:val="0"/>
              <w:marRight w:val="0"/>
              <w:marTop w:val="0"/>
              <w:marBottom w:val="0"/>
              <w:divBdr>
                <w:top w:val="none" w:sz="0" w:space="0" w:color="auto"/>
                <w:left w:val="none" w:sz="0" w:space="0" w:color="auto"/>
                <w:bottom w:val="none" w:sz="0" w:space="0" w:color="auto"/>
                <w:right w:val="none" w:sz="0" w:space="0" w:color="auto"/>
              </w:divBdr>
            </w:div>
            <w:div w:id="593636858">
              <w:marLeft w:val="0"/>
              <w:marRight w:val="0"/>
              <w:marTop w:val="0"/>
              <w:marBottom w:val="0"/>
              <w:divBdr>
                <w:top w:val="none" w:sz="0" w:space="0" w:color="auto"/>
                <w:left w:val="none" w:sz="0" w:space="0" w:color="auto"/>
                <w:bottom w:val="none" w:sz="0" w:space="0" w:color="auto"/>
                <w:right w:val="none" w:sz="0" w:space="0" w:color="auto"/>
              </w:divBdr>
            </w:div>
            <w:div w:id="601495163">
              <w:marLeft w:val="0"/>
              <w:marRight w:val="0"/>
              <w:marTop w:val="0"/>
              <w:marBottom w:val="0"/>
              <w:divBdr>
                <w:top w:val="none" w:sz="0" w:space="0" w:color="auto"/>
                <w:left w:val="none" w:sz="0" w:space="0" w:color="auto"/>
                <w:bottom w:val="none" w:sz="0" w:space="0" w:color="auto"/>
                <w:right w:val="none" w:sz="0" w:space="0" w:color="auto"/>
              </w:divBdr>
            </w:div>
            <w:div w:id="615412482">
              <w:marLeft w:val="0"/>
              <w:marRight w:val="0"/>
              <w:marTop w:val="0"/>
              <w:marBottom w:val="0"/>
              <w:divBdr>
                <w:top w:val="none" w:sz="0" w:space="0" w:color="auto"/>
                <w:left w:val="none" w:sz="0" w:space="0" w:color="auto"/>
                <w:bottom w:val="none" w:sz="0" w:space="0" w:color="auto"/>
                <w:right w:val="none" w:sz="0" w:space="0" w:color="auto"/>
              </w:divBdr>
            </w:div>
            <w:div w:id="624777090">
              <w:marLeft w:val="0"/>
              <w:marRight w:val="0"/>
              <w:marTop w:val="0"/>
              <w:marBottom w:val="0"/>
              <w:divBdr>
                <w:top w:val="none" w:sz="0" w:space="0" w:color="auto"/>
                <w:left w:val="none" w:sz="0" w:space="0" w:color="auto"/>
                <w:bottom w:val="none" w:sz="0" w:space="0" w:color="auto"/>
                <w:right w:val="none" w:sz="0" w:space="0" w:color="auto"/>
              </w:divBdr>
            </w:div>
            <w:div w:id="642468738">
              <w:marLeft w:val="0"/>
              <w:marRight w:val="0"/>
              <w:marTop w:val="0"/>
              <w:marBottom w:val="0"/>
              <w:divBdr>
                <w:top w:val="none" w:sz="0" w:space="0" w:color="auto"/>
                <w:left w:val="none" w:sz="0" w:space="0" w:color="auto"/>
                <w:bottom w:val="none" w:sz="0" w:space="0" w:color="auto"/>
                <w:right w:val="none" w:sz="0" w:space="0" w:color="auto"/>
              </w:divBdr>
            </w:div>
            <w:div w:id="666515417">
              <w:marLeft w:val="0"/>
              <w:marRight w:val="0"/>
              <w:marTop w:val="0"/>
              <w:marBottom w:val="0"/>
              <w:divBdr>
                <w:top w:val="none" w:sz="0" w:space="0" w:color="auto"/>
                <w:left w:val="none" w:sz="0" w:space="0" w:color="auto"/>
                <w:bottom w:val="none" w:sz="0" w:space="0" w:color="auto"/>
                <w:right w:val="none" w:sz="0" w:space="0" w:color="auto"/>
              </w:divBdr>
            </w:div>
            <w:div w:id="680859627">
              <w:marLeft w:val="0"/>
              <w:marRight w:val="0"/>
              <w:marTop w:val="0"/>
              <w:marBottom w:val="0"/>
              <w:divBdr>
                <w:top w:val="none" w:sz="0" w:space="0" w:color="auto"/>
                <w:left w:val="none" w:sz="0" w:space="0" w:color="auto"/>
                <w:bottom w:val="none" w:sz="0" w:space="0" w:color="auto"/>
                <w:right w:val="none" w:sz="0" w:space="0" w:color="auto"/>
              </w:divBdr>
            </w:div>
            <w:div w:id="684480544">
              <w:marLeft w:val="0"/>
              <w:marRight w:val="0"/>
              <w:marTop w:val="0"/>
              <w:marBottom w:val="0"/>
              <w:divBdr>
                <w:top w:val="none" w:sz="0" w:space="0" w:color="auto"/>
                <w:left w:val="none" w:sz="0" w:space="0" w:color="auto"/>
                <w:bottom w:val="none" w:sz="0" w:space="0" w:color="auto"/>
                <w:right w:val="none" w:sz="0" w:space="0" w:color="auto"/>
              </w:divBdr>
            </w:div>
            <w:div w:id="697320300">
              <w:marLeft w:val="0"/>
              <w:marRight w:val="0"/>
              <w:marTop w:val="0"/>
              <w:marBottom w:val="0"/>
              <w:divBdr>
                <w:top w:val="none" w:sz="0" w:space="0" w:color="auto"/>
                <w:left w:val="none" w:sz="0" w:space="0" w:color="auto"/>
                <w:bottom w:val="none" w:sz="0" w:space="0" w:color="auto"/>
                <w:right w:val="none" w:sz="0" w:space="0" w:color="auto"/>
              </w:divBdr>
            </w:div>
            <w:div w:id="721711522">
              <w:marLeft w:val="0"/>
              <w:marRight w:val="0"/>
              <w:marTop w:val="0"/>
              <w:marBottom w:val="0"/>
              <w:divBdr>
                <w:top w:val="none" w:sz="0" w:space="0" w:color="auto"/>
                <w:left w:val="none" w:sz="0" w:space="0" w:color="auto"/>
                <w:bottom w:val="none" w:sz="0" w:space="0" w:color="auto"/>
                <w:right w:val="none" w:sz="0" w:space="0" w:color="auto"/>
              </w:divBdr>
            </w:div>
            <w:div w:id="728455842">
              <w:marLeft w:val="0"/>
              <w:marRight w:val="0"/>
              <w:marTop w:val="0"/>
              <w:marBottom w:val="0"/>
              <w:divBdr>
                <w:top w:val="none" w:sz="0" w:space="0" w:color="auto"/>
                <w:left w:val="none" w:sz="0" w:space="0" w:color="auto"/>
                <w:bottom w:val="none" w:sz="0" w:space="0" w:color="auto"/>
                <w:right w:val="none" w:sz="0" w:space="0" w:color="auto"/>
              </w:divBdr>
            </w:div>
            <w:div w:id="776170319">
              <w:marLeft w:val="0"/>
              <w:marRight w:val="0"/>
              <w:marTop w:val="0"/>
              <w:marBottom w:val="0"/>
              <w:divBdr>
                <w:top w:val="none" w:sz="0" w:space="0" w:color="auto"/>
                <w:left w:val="none" w:sz="0" w:space="0" w:color="auto"/>
                <w:bottom w:val="none" w:sz="0" w:space="0" w:color="auto"/>
                <w:right w:val="none" w:sz="0" w:space="0" w:color="auto"/>
              </w:divBdr>
            </w:div>
            <w:div w:id="815416047">
              <w:marLeft w:val="0"/>
              <w:marRight w:val="0"/>
              <w:marTop w:val="0"/>
              <w:marBottom w:val="0"/>
              <w:divBdr>
                <w:top w:val="none" w:sz="0" w:space="0" w:color="auto"/>
                <w:left w:val="none" w:sz="0" w:space="0" w:color="auto"/>
                <w:bottom w:val="none" w:sz="0" w:space="0" w:color="auto"/>
                <w:right w:val="none" w:sz="0" w:space="0" w:color="auto"/>
              </w:divBdr>
            </w:div>
            <w:div w:id="824516948">
              <w:marLeft w:val="0"/>
              <w:marRight w:val="0"/>
              <w:marTop w:val="0"/>
              <w:marBottom w:val="0"/>
              <w:divBdr>
                <w:top w:val="none" w:sz="0" w:space="0" w:color="auto"/>
                <w:left w:val="none" w:sz="0" w:space="0" w:color="auto"/>
                <w:bottom w:val="none" w:sz="0" w:space="0" w:color="auto"/>
                <w:right w:val="none" w:sz="0" w:space="0" w:color="auto"/>
              </w:divBdr>
            </w:div>
            <w:div w:id="868760077">
              <w:marLeft w:val="0"/>
              <w:marRight w:val="0"/>
              <w:marTop w:val="0"/>
              <w:marBottom w:val="0"/>
              <w:divBdr>
                <w:top w:val="none" w:sz="0" w:space="0" w:color="auto"/>
                <w:left w:val="none" w:sz="0" w:space="0" w:color="auto"/>
                <w:bottom w:val="none" w:sz="0" w:space="0" w:color="auto"/>
                <w:right w:val="none" w:sz="0" w:space="0" w:color="auto"/>
              </w:divBdr>
            </w:div>
            <w:div w:id="879636648">
              <w:marLeft w:val="0"/>
              <w:marRight w:val="0"/>
              <w:marTop w:val="0"/>
              <w:marBottom w:val="0"/>
              <w:divBdr>
                <w:top w:val="none" w:sz="0" w:space="0" w:color="auto"/>
                <w:left w:val="none" w:sz="0" w:space="0" w:color="auto"/>
                <w:bottom w:val="none" w:sz="0" w:space="0" w:color="auto"/>
                <w:right w:val="none" w:sz="0" w:space="0" w:color="auto"/>
              </w:divBdr>
            </w:div>
            <w:div w:id="894970287">
              <w:marLeft w:val="0"/>
              <w:marRight w:val="0"/>
              <w:marTop w:val="0"/>
              <w:marBottom w:val="0"/>
              <w:divBdr>
                <w:top w:val="none" w:sz="0" w:space="0" w:color="auto"/>
                <w:left w:val="none" w:sz="0" w:space="0" w:color="auto"/>
                <w:bottom w:val="none" w:sz="0" w:space="0" w:color="auto"/>
                <w:right w:val="none" w:sz="0" w:space="0" w:color="auto"/>
              </w:divBdr>
            </w:div>
            <w:div w:id="909386890">
              <w:marLeft w:val="0"/>
              <w:marRight w:val="0"/>
              <w:marTop w:val="0"/>
              <w:marBottom w:val="0"/>
              <w:divBdr>
                <w:top w:val="none" w:sz="0" w:space="0" w:color="auto"/>
                <w:left w:val="none" w:sz="0" w:space="0" w:color="auto"/>
                <w:bottom w:val="none" w:sz="0" w:space="0" w:color="auto"/>
                <w:right w:val="none" w:sz="0" w:space="0" w:color="auto"/>
              </w:divBdr>
            </w:div>
            <w:div w:id="960842838">
              <w:marLeft w:val="0"/>
              <w:marRight w:val="0"/>
              <w:marTop w:val="0"/>
              <w:marBottom w:val="0"/>
              <w:divBdr>
                <w:top w:val="none" w:sz="0" w:space="0" w:color="auto"/>
                <w:left w:val="none" w:sz="0" w:space="0" w:color="auto"/>
                <w:bottom w:val="none" w:sz="0" w:space="0" w:color="auto"/>
                <w:right w:val="none" w:sz="0" w:space="0" w:color="auto"/>
              </w:divBdr>
            </w:div>
            <w:div w:id="969483920">
              <w:marLeft w:val="0"/>
              <w:marRight w:val="0"/>
              <w:marTop w:val="0"/>
              <w:marBottom w:val="0"/>
              <w:divBdr>
                <w:top w:val="none" w:sz="0" w:space="0" w:color="auto"/>
                <w:left w:val="none" w:sz="0" w:space="0" w:color="auto"/>
                <w:bottom w:val="none" w:sz="0" w:space="0" w:color="auto"/>
                <w:right w:val="none" w:sz="0" w:space="0" w:color="auto"/>
              </w:divBdr>
            </w:div>
            <w:div w:id="1023941893">
              <w:marLeft w:val="0"/>
              <w:marRight w:val="0"/>
              <w:marTop w:val="0"/>
              <w:marBottom w:val="0"/>
              <w:divBdr>
                <w:top w:val="none" w:sz="0" w:space="0" w:color="auto"/>
                <w:left w:val="none" w:sz="0" w:space="0" w:color="auto"/>
                <w:bottom w:val="none" w:sz="0" w:space="0" w:color="auto"/>
                <w:right w:val="none" w:sz="0" w:space="0" w:color="auto"/>
              </w:divBdr>
            </w:div>
            <w:div w:id="1031223505">
              <w:marLeft w:val="0"/>
              <w:marRight w:val="0"/>
              <w:marTop w:val="0"/>
              <w:marBottom w:val="0"/>
              <w:divBdr>
                <w:top w:val="none" w:sz="0" w:space="0" w:color="auto"/>
                <w:left w:val="none" w:sz="0" w:space="0" w:color="auto"/>
                <w:bottom w:val="none" w:sz="0" w:space="0" w:color="auto"/>
                <w:right w:val="none" w:sz="0" w:space="0" w:color="auto"/>
              </w:divBdr>
            </w:div>
            <w:div w:id="1039353556">
              <w:marLeft w:val="0"/>
              <w:marRight w:val="0"/>
              <w:marTop w:val="0"/>
              <w:marBottom w:val="0"/>
              <w:divBdr>
                <w:top w:val="none" w:sz="0" w:space="0" w:color="auto"/>
                <w:left w:val="none" w:sz="0" w:space="0" w:color="auto"/>
                <w:bottom w:val="none" w:sz="0" w:space="0" w:color="auto"/>
                <w:right w:val="none" w:sz="0" w:space="0" w:color="auto"/>
              </w:divBdr>
            </w:div>
            <w:div w:id="1075476109">
              <w:marLeft w:val="0"/>
              <w:marRight w:val="0"/>
              <w:marTop w:val="0"/>
              <w:marBottom w:val="0"/>
              <w:divBdr>
                <w:top w:val="none" w:sz="0" w:space="0" w:color="auto"/>
                <w:left w:val="none" w:sz="0" w:space="0" w:color="auto"/>
                <w:bottom w:val="none" w:sz="0" w:space="0" w:color="auto"/>
                <w:right w:val="none" w:sz="0" w:space="0" w:color="auto"/>
              </w:divBdr>
            </w:div>
            <w:div w:id="1153838951">
              <w:marLeft w:val="0"/>
              <w:marRight w:val="0"/>
              <w:marTop w:val="0"/>
              <w:marBottom w:val="0"/>
              <w:divBdr>
                <w:top w:val="none" w:sz="0" w:space="0" w:color="auto"/>
                <w:left w:val="none" w:sz="0" w:space="0" w:color="auto"/>
                <w:bottom w:val="none" w:sz="0" w:space="0" w:color="auto"/>
                <w:right w:val="none" w:sz="0" w:space="0" w:color="auto"/>
              </w:divBdr>
            </w:div>
            <w:div w:id="1169370211">
              <w:marLeft w:val="0"/>
              <w:marRight w:val="0"/>
              <w:marTop w:val="0"/>
              <w:marBottom w:val="0"/>
              <w:divBdr>
                <w:top w:val="none" w:sz="0" w:space="0" w:color="auto"/>
                <w:left w:val="none" w:sz="0" w:space="0" w:color="auto"/>
                <w:bottom w:val="none" w:sz="0" w:space="0" w:color="auto"/>
                <w:right w:val="none" w:sz="0" w:space="0" w:color="auto"/>
              </w:divBdr>
            </w:div>
            <w:div w:id="1191915854">
              <w:marLeft w:val="0"/>
              <w:marRight w:val="0"/>
              <w:marTop w:val="0"/>
              <w:marBottom w:val="0"/>
              <w:divBdr>
                <w:top w:val="none" w:sz="0" w:space="0" w:color="auto"/>
                <w:left w:val="none" w:sz="0" w:space="0" w:color="auto"/>
                <w:bottom w:val="none" w:sz="0" w:space="0" w:color="auto"/>
                <w:right w:val="none" w:sz="0" w:space="0" w:color="auto"/>
              </w:divBdr>
            </w:div>
            <w:div w:id="1195118377">
              <w:marLeft w:val="0"/>
              <w:marRight w:val="0"/>
              <w:marTop w:val="0"/>
              <w:marBottom w:val="0"/>
              <w:divBdr>
                <w:top w:val="none" w:sz="0" w:space="0" w:color="auto"/>
                <w:left w:val="none" w:sz="0" w:space="0" w:color="auto"/>
                <w:bottom w:val="none" w:sz="0" w:space="0" w:color="auto"/>
                <w:right w:val="none" w:sz="0" w:space="0" w:color="auto"/>
              </w:divBdr>
            </w:div>
            <w:div w:id="1224102881">
              <w:marLeft w:val="0"/>
              <w:marRight w:val="0"/>
              <w:marTop w:val="0"/>
              <w:marBottom w:val="0"/>
              <w:divBdr>
                <w:top w:val="none" w:sz="0" w:space="0" w:color="auto"/>
                <w:left w:val="none" w:sz="0" w:space="0" w:color="auto"/>
                <w:bottom w:val="none" w:sz="0" w:space="0" w:color="auto"/>
                <w:right w:val="none" w:sz="0" w:space="0" w:color="auto"/>
              </w:divBdr>
            </w:div>
            <w:div w:id="1266227762">
              <w:marLeft w:val="0"/>
              <w:marRight w:val="0"/>
              <w:marTop w:val="0"/>
              <w:marBottom w:val="0"/>
              <w:divBdr>
                <w:top w:val="none" w:sz="0" w:space="0" w:color="auto"/>
                <w:left w:val="none" w:sz="0" w:space="0" w:color="auto"/>
                <w:bottom w:val="none" w:sz="0" w:space="0" w:color="auto"/>
                <w:right w:val="none" w:sz="0" w:space="0" w:color="auto"/>
              </w:divBdr>
            </w:div>
            <w:div w:id="1277953695">
              <w:marLeft w:val="0"/>
              <w:marRight w:val="0"/>
              <w:marTop w:val="0"/>
              <w:marBottom w:val="0"/>
              <w:divBdr>
                <w:top w:val="none" w:sz="0" w:space="0" w:color="auto"/>
                <w:left w:val="none" w:sz="0" w:space="0" w:color="auto"/>
                <w:bottom w:val="none" w:sz="0" w:space="0" w:color="auto"/>
                <w:right w:val="none" w:sz="0" w:space="0" w:color="auto"/>
              </w:divBdr>
            </w:div>
            <w:div w:id="1288467607">
              <w:marLeft w:val="0"/>
              <w:marRight w:val="0"/>
              <w:marTop w:val="0"/>
              <w:marBottom w:val="0"/>
              <w:divBdr>
                <w:top w:val="none" w:sz="0" w:space="0" w:color="auto"/>
                <w:left w:val="none" w:sz="0" w:space="0" w:color="auto"/>
                <w:bottom w:val="none" w:sz="0" w:space="0" w:color="auto"/>
                <w:right w:val="none" w:sz="0" w:space="0" w:color="auto"/>
              </w:divBdr>
            </w:div>
            <w:div w:id="1297099558">
              <w:marLeft w:val="0"/>
              <w:marRight w:val="0"/>
              <w:marTop w:val="0"/>
              <w:marBottom w:val="0"/>
              <w:divBdr>
                <w:top w:val="none" w:sz="0" w:space="0" w:color="auto"/>
                <w:left w:val="none" w:sz="0" w:space="0" w:color="auto"/>
                <w:bottom w:val="none" w:sz="0" w:space="0" w:color="auto"/>
                <w:right w:val="none" w:sz="0" w:space="0" w:color="auto"/>
              </w:divBdr>
            </w:div>
            <w:div w:id="1302616082">
              <w:marLeft w:val="0"/>
              <w:marRight w:val="0"/>
              <w:marTop w:val="0"/>
              <w:marBottom w:val="0"/>
              <w:divBdr>
                <w:top w:val="none" w:sz="0" w:space="0" w:color="auto"/>
                <w:left w:val="none" w:sz="0" w:space="0" w:color="auto"/>
                <w:bottom w:val="none" w:sz="0" w:space="0" w:color="auto"/>
                <w:right w:val="none" w:sz="0" w:space="0" w:color="auto"/>
              </w:divBdr>
            </w:div>
            <w:div w:id="1305350474">
              <w:marLeft w:val="0"/>
              <w:marRight w:val="0"/>
              <w:marTop w:val="0"/>
              <w:marBottom w:val="0"/>
              <w:divBdr>
                <w:top w:val="none" w:sz="0" w:space="0" w:color="auto"/>
                <w:left w:val="none" w:sz="0" w:space="0" w:color="auto"/>
                <w:bottom w:val="none" w:sz="0" w:space="0" w:color="auto"/>
                <w:right w:val="none" w:sz="0" w:space="0" w:color="auto"/>
              </w:divBdr>
            </w:div>
            <w:div w:id="1323311042">
              <w:marLeft w:val="0"/>
              <w:marRight w:val="0"/>
              <w:marTop w:val="0"/>
              <w:marBottom w:val="0"/>
              <w:divBdr>
                <w:top w:val="none" w:sz="0" w:space="0" w:color="auto"/>
                <w:left w:val="none" w:sz="0" w:space="0" w:color="auto"/>
                <w:bottom w:val="none" w:sz="0" w:space="0" w:color="auto"/>
                <w:right w:val="none" w:sz="0" w:space="0" w:color="auto"/>
              </w:divBdr>
            </w:div>
            <w:div w:id="1344238827">
              <w:marLeft w:val="0"/>
              <w:marRight w:val="0"/>
              <w:marTop w:val="0"/>
              <w:marBottom w:val="0"/>
              <w:divBdr>
                <w:top w:val="none" w:sz="0" w:space="0" w:color="auto"/>
                <w:left w:val="none" w:sz="0" w:space="0" w:color="auto"/>
                <w:bottom w:val="none" w:sz="0" w:space="0" w:color="auto"/>
                <w:right w:val="none" w:sz="0" w:space="0" w:color="auto"/>
              </w:divBdr>
            </w:div>
            <w:div w:id="1360005571">
              <w:marLeft w:val="0"/>
              <w:marRight w:val="0"/>
              <w:marTop w:val="0"/>
              <w:marBottom w:val="0"/>
              <w:divBdr>
                <w:top w:val="none" w:sz="0" w:space="0" w:color="auto"/>
                <w:left w:val="none" w:sz="0" w:space="0" w:color="auto"/>
                <w:bottom w:val="none" w:sz="0" w:space="0" w:color="auto"/>
                <w:right w:val="none" w:sz="0" w:space="0" w:color="auto"/>
              </w:divBdr>
            </w:div>
            <w:div w:id="1380398628">
              <w:marLeft w:val="0"/>
              <w:marRight w:val="0"/>
              <w:marTop w:val="0"/>
              <w:marBottom w:val="0"/>
              <w:divBdr>
                <w:top w:val="none" w:sz="0" w:space="0" w:color="auto"/>
                <w:left w:val="none" w:sz="0" w:space="0" w:color="auto"/>
                <w:bottom w:val="none" w:sz="0" w:space="0" w:color="auto"/>
                <w:right w:val="none" w:sz="0" w:space="0" w:color="auto"/>
              </w:divBdr>
            </w:div>
            <w:div w:id="1386173897">
              <w:marLeft w:val="0"/>
              <w:marRight w:val="0"/>
              <w:marTop w:val="0"/>
              <w:marBottom w:val="0"/>
              <w:divBdr>
                <w:top w:val="none" w:sz="0" w:space="0" w:color="auto"/>
                <w:left w:val="none" w:sz="0" w:space="0" w:color="auto"/>
                <w:bottom w:val="none" w:sz="0" w:space="0" w:color="auto"/>
                <w:right w:val="none" w:sz="0" w:space="0" w:color="auto"/>
              </w:divBdr>
            </w:div>
            <w:div w:id="1411922263">
              <w:marLeft w:val="0"/>
              <w:marRight w:val="0"/>
              <w:marTop w:val="0"/>
              <w:marBottom w:val="0"/>
              <w:divBdr>
                <w:top w:val="none" w:sz="0" w:space="0" w:color="auto"/>
                <w:left w:val="none" w:sz="0" w:space="0" w:color="auto"/>
                <w:bottom w:val="none" w:sz="0" w:space="0" w:color="auto"/>
                <w:right w:val="none" w:sz="0" w:space="0" w:color="auto"/>
              </w:divBdr>
            </w:div>
            <w:div w:id="1442341246">
              <w:marLeft w:val="0"/>
              <w:marRight w:val="0"/>
              <w:marTop w:val="0"/>
              <w:marBottom w:val="0"/>
              <w:divBdr>
                <w:top w:val="none" w:sz="0" w:space="0" w:color="auto"/>
                <w:left w:val="none" w:sz="0" w:space="0" w:color="auto"/>
                <w:bottom w:val="none" w:sz="0" w:space="0" w:color="auto"/>
                <w:right w:val="none" w:sz="0" w:space="0" w:color="auto"/>
              </w:divBdr>
            </w:div>
            <w:div w:id="1453591771">
              <w:marLeft w:val="0"/>
              <w:marRight w:val="0"/>
              <w:marTop w:val="0"/>
              <w:marBottom w:val="0"/>
              <w:divBdr>
                <w:top w:val="none" w:sz="0" w:space="0" w:color="auto"/>
                <w:left w:val="none" w:sz="0" w:space="0" w:color="auto"/>
                <w:bottom w:val="none" w:sz="0" w:space="0" w:color="auto"/>
                <w:right w:val="none" w:sz="0" w:space="0" w:color="auto"/>
              </w:divBdr>
            </w:div>
            <w:div w:id="1472675470">
              <w:marLeft w:val="0"/>
              <w:marRight w:val="0"/>
              <w:marTop w:val="0"/>
              <w:marBottom w:val="0"/>
              <w:divBdr>
                <w:top w:val="none" w:sz="0" w:space="0" w:color="auto"/>
                <w:left w:val="none" w:sz="0" w:space="0" w:color="auto"/>
                <w:bottom w:val="none" w:sz="0" w:space="0" w:color="auto"/>
                <w:right w:val="none" w:sz="0" w:space="0" w:color="auto"/>
              </w:divBdr>
            </w:div>
            <w:div w:id="1481459310">
              <w:marLeft w:val="0"/>
              <w:marRight w:val="0"/>
              <w:marTop w:val="0"/>
              <w:marBottom w:val="0"/>
              <w:divBdr>
                <w:top w:val="none" w:sz="0" w:space="0" w:color="auto"/>
                <w:left w:val="none" w:sz="0" w:space="0" w:color="auto"/>
                <w:bottom w:val="none" w:sz="0" w:space="0" w:color="auto"/>
                <w:right w:val="none" w:sz="0" w:space="0" w:color="auto"/>
              </w:divBdr>
            </w:div>
            <w:div w:id="1543052399">
              <w:marLeft w:val="0"/>
              <w:marRight w:val="0"/>
              <w:marTop w:val="0"/>
              <w:marBottom w:val="0"/>
              <w:divBdr>
                <w:top w:val="none" w:sz="0" w:space="0" w:color="auto"/>
                <w:left w:val="none" w:sz="0" w:space="0" w:color="auto"/>
                <w:bottom w:val="none" w:sz="0" w:space="0" w:color="auto"/>
                <w:right w:val="none" w:sz="0" w:space="0" w:color="auto"/>
              </w:divBdr>
            </w:div>
            <w:div w:id="1577591385">
              <w:marLeft w:val="0"/>
              <w:marRight w:val="0"/>
              <w:marTop w:val="0"/>
              <w:marBottom w:val="0"/>
              <w:divBdr>
                <w:top w:val="none" w:sz="0" w:space="0" w:color="auto"/>
                <w:left w:val="none" w:sz="0" w:space="0" w:color="auto"/>
                <w:bottom w:val="none" w:sz="0" w:space="0" w:color="auto"/>
                <w:right w:val="none" w:sz="0" w:space="0" w:color="auto"/>
              </w:divBdr>
            </w:div>
            <w:div w:id="1579316825">
              <w:marLeft w:val="0"/>
              <w:marRight w:val="0"/>
              <w:marTop w:val="0"/>
              <w:marBottom w:val="0"/>
              <w:divBdr>
                <w:top w:val="none" w:sz="0" w:space="0" w:color="auto"/>
                <w:left w:val="none" w:sz="0" w:space="0" w:color="auto"/>
                <w:bottom w:val="none" w:sz="0" w:space="0" w:color="auto"/>
                <w:right w:val="none" w:sz="0" w:space="0" w:color="auto"/>
              </w:divBdr>
            </w:div>
            <w:div w:id="1589971141">
              <w:marLeft w:val="0"/>
              <w:marRight w:val="0"/>
              <w:marTop w:val="0"/>
              <w:marBottom w:val="0"/>
              <w:divBdr>
                <w:top w:val="none" w:sz="0" w:space="0" w:color="auto"/>
                <w:left w:val="none" w:sz="0" w:space="0" w:color="auto"/>
                <w:bottom w:val="none" w:sz="0" w:space="0" w:color="auto"/>
                <w:right w:val="none" w:sz="0" w:space="0" w:color="auto"/>
              </w:divBdr>
            </w:div>
            <w:div w:id="1592199261">
              <w:marLeft w:val="0"/>
              <w:marRight w:val="0"/>
              <w:marTop w:val="0"/>
              <w:marBottom w:val="0"/>
              <w:divBdr>
                <w:top w:val="none" w:sz="0" w:space="0" w:color="auto"/>
                <w:left w:val="none" w:sz="0" w:space="0" w:color="auto"/>
                <w:bottom w:val="none" w:sz="0" w:space="0" w:color="auto"/>
                <w:right w:val="none" w:sz="0" w:space="0" w:color="auto"/>
              </w:divBdr>
            </w:div>
            <w:div w:id="1597596214">
              <w:marLeft w:val="0"/>
              <w:marRight w:val="0"/>
              <w:marTop w:val="0"/>
              <w:marBottom w:val="0"/>
              <w:divBdr>
                <w:top w:val="none" w:sz="0" w:space="0" w:color="auto"/>
                <w:left w:val="none" w:sz="0" w:space="0" w:color="auto"/>
                <w:bottom w:val="none" w:sz="0" w:space="0" w:color="auto"/>
                <w:right w:val="none" w:sz="0" w:space="0" w:color="auto"/>
              </w:divBdr>
            </w:div>
            <w:div w:id="1604344141">
              <w:marLeft w:val="0"/>
              <w:marRight w:val="0"/>
              <w:marTop w:val="0"/>
              <w:marBottom w:val="0"/>
              <w:divBdr>
                <w:top w:val="none" w:sz="0" w:space="0" w:color="auto"/>
                <w:left w:val="none" w:sz="0" w:space="0" w:color="auto"/>
                <w:bottom w:val="none" w:sz="0" w:space="0" w:color="auto"/>
                <w:right w:val="none" w:sz="0" w:space="0" w:color="auto"/>
              </w:divBdr>
            </w:div>
            <w:div w:id="1610887942">
              <w:marLeft w:val="0"/>
              <w:marRight w:val="0"/>
              <w:marTop w:val="0"/>
              <w:marBottom w:val="0"/>
              <w:divBdr>
                <w:top w:val="none" w:sz="0" w:space="0" w:color="auto"/>
                <w:left w:val="none" w:sz="0" w:space="0" w:color="auto"/>
                <w:bottom w:val="none" w:sz="0" w:space="0" w:color="auto"/>
                <w:right w:val="none" w:sz="0" w:space="0" w:color="auto"/>
              </w:divBdr>
            </w:div>
            <w:div w:id="1633245019">
              <w:marLeft w:val="0"/>
              <w:marRight w:val="0"/>
              <w:marTop w:val="0"/>
              <w:marBottom w:val="0"/>
              <w:divBdr>
                <w:top w:val="none" w:sz="0" w:space="0" w:color="auto"/>
                <w:left w:val="none" w:sz="0" w:space="0" w:color="auto"/>
                <w:bottom w:val="none" w:sz="0" w:space="0" w:color="auto"/>
                <w:right w:val="none" w:sz="0" w:space="0" w:color="auto"/>
              </w:divBdr>
            </w:div>
            <w:div w:id="1637955784">
              <w:marLeft w:val="0"/>
              <w:marRight w:val="0"/>
              <w:marTop w:val="0"/>
              <w:marBottom w:val="0"/>
              <w:divBdr>
                <w:top w:val="none" w:sz="0" w:space="0" w:color="auto"/>
                <w:left w:val="none" w:sz="0" w:space="0" w:color="auto"/>
                <w:bottom w:val="none" w:sz="0" w:space="0" w:color="auto"/>
                <w:right w:val="none" w:sz="0" w:space="0" w:color="auto"/>
              </w:divBdr>
            </w:div>
            <w:div w:id="1643584041">
              <w:marLeft w:val="0"/>
              <w:marRight w:val="0"/>
              <w:marTop w:val="0"/>
              <w:marBottom w:val="0"/>
              <w:divBdr>
                <w:top w:val="none" w:sz="0" w:space="0" w:color="auto"/>
                <w:left w:val="none" w:sz="0" w:space="0" w:color="auto"/>
                <w:bottom w:val="none" w:sz="0" w:space="0" w:color="auto"/>
                <w:right w:val="none" w:sz="0" w:space="0" w:color="auto"/>
              </w:divBdr>
            </w:div>
            <w:div w:id="1664242653">
              <w:marLeft w:val="0"/>
              <w:marRight w:val="0"/>
              <w:marTop w:val="0"/>
              <w:marBottom w:val="0"/>
              <w:divBdr>
                <w:top w:val="none" w:sz="0" w:space="0" w:color="auto"/>
                <w:left w:val="none" w:sz="0" w:space="0" w:color="auto"/>
                <w:bottom w:val="none" w:sz="0" w:space="0" w:color="auto"/>
                <w:right w:val="none" w:sz="0" w:space="0" w:color="auto"/>
              </w:divBdr>
            </w:div>
            <w:div w:id="1667170597">
              <w:marLeft w:val="0"/>
              <w:marRight w:val="0"/>
              <w:marTop w:val="0"/>
              <w:marBottom w:val="0"/>
              <w:divBdr>
                <w:top w:val="none" w:sz="0" w:space="0" w:color="auto"/>
                <w:left w:val="none" w:sz="0" w:space="0" w:color="auto"/>
                <w:bottom w:val="none" w:sz="0" w:space="0" w:color="auto"/>
                <w:right w:val="none" w:sz="0" w:space="0" w:color="auto"/>
              </w:divBdr>
            </w:div>
            <w:div w:id="1669867874">
              <w:marLeft w:val="0"/>
              <w:marRight w:val="0"/>
              <w:marTop w:val="0"/>
              <w:marBottom w:val="0"/>
              <w:divBdr>
                <w:top w:val="none" w:sz="0" w:space="0" w:color="auto"/>
                <w:left w:val="none" w:sz="0" w:space="0" w:color="auto"/>
                <w:bottom w:val="none" w:sz="0" w:space="0" w:color="auto"/>
                <w:right w:val="none" w:sz="0" w:space="0" w:color="auto"/>
              </w:divBdr>
            </w:div>
            <w:div w:id="1673797985">
              <w:marLeft w:val="0"/>
              <w:marRight w:val="0"/>
              <w:marTop w:val="0"/>
              <w:marBottom w:val="0"/>
              <w:divBdr>
                <w:top w:val="none" w:sz="0" w:space="0" w:color="auto"/>
                <w:left w:val="none" w:sz="0" w:space="0" w:color="auto"/>
                <w:bottom w:val="none" w:sz="0" w:space="0" w:color="auto"/>
                <w:right w:val="none" w:sz="0" w:space="0" w:color="auto"/>
              </w:divBdr>
            </w:div>
            <w:div w:id="1713534030">
              <w:marLeft w:val="0"/>
              <w:marRight w:val="0"/>
              <w:marTop w:val="0"/>
              <w:marBottom w:val="0"/>
              <w:divBdr>
                <w:top w:val="none" w:sz="0" w:space="0" w:color="auto"/>
                <w:left w:val="none" w:sz="0" w:space="0" w:color="auto"/>
                <w:bottom w:val="none" w:sz="0" w:space="0" w:color="auto"/>
                <w:right w:val="none" w:sz="0" w:space="0" w:color="auto"/>
              </w:divBdr>
            </w:div>
            <w:div w:id="1729643585">
              <w:marLeft w:val="0"/>
              <w:marRight w:val="0"/>
              <w:marTop w:val="0"/>
              <w:marBottom w:val="0"/>
              <w:divBdr>
                <w:top w:val="none" w:sz="0" w:space="0" w:color="auto"/>
                <w:left w:val="none" w:sz="0" w:space="0" w:color="auto"/>
                <w:bottom w:val="none" w:sz="0" w:space="0" w:color="auto"/>
                <w:right w:val="none" w:sz="0" w:space="0" w:color="auto"/>
              </w:divBdr>
            </w:div>
            <w:div w:id="1747341023">
              <w:marLeft w:val="0"/>
              <w:marRight w:val="0"/>
              <w:marTop w:val="0"/>
              <w:marBottom w:val="0"/>
              <w:divBdr>
                <w:top w:val="none" w:sz="0" w:space="0" w:color="auto"/>
                <w:left w:val="none" w:sz="0" w:space="0" w:color="auto"/>
                <w:bottom w:val="none" w:sz="0" w:space="0" w:color="auto"/>
                <w:right w:val="none" w:sz="0" w:space="0" w:color="auto"/>
              </w:divBdr>
            </w:div>
            <w:div w:id="1764062194">
              <w:marLeft w:val="0"/>
              <w:marRight w:val="0"/>
              <w:marTop w:val="0"/>
              <w:marBottom w:val="0"/>
              <w:divBdr>
                <w:top w:val="none" w:sz="0" w:space="0" w:color="auto"/>
                <w:left w:val="none" w:sz="0" w:space="0" w:color="auto"/>
                <w:bottom w:val="none" w:sz="0" w:space="0" w:color="auto"/>
                <w:right w:val="none" w:sz="0" w:space="0" w:color="auto"/>
              </w:divBdr>
            </w:div>
            <w:div w:id="1769158019">
              <w:marLeft w:val="0"/>
              <w:marRight w:val="0"/>
              <w:marTop w:val="0"/>
              <w:marBottom w:val="0"/>
              <w:divBdr>
                <w:top w:val="none" w:sz="0" w:space="0" w:color="auto"/>
                <w:left w:val="none" w:sz="0" w:space="0" w:color="auto"/>
                <w:bottom w:val="none" w:sz="0" w:space="0" w:color="auto"/>
                <w:right w:val="none" w:sz="0" w:space="0" w:color="auto"/>
              </w:divBdr>
            </w:div>
            <w:div w:id="1795712674">
              <w:marLeft w:val="0"/>
              <w:marRight w:val="0"/>
              <w:marTop w:val="0"/>
              <w:marBottom w:val="0"/>
              <w:divBdr>
                <w:top w:val="none" w:sz="0" w:space="0" w:color="auto"/>
                <w:left w:val="none" w:sz="0" w:space="0" w:color="auto"/>
                <w:bottom w:val="none" w:sz="0" w:space="0" w:color="auto"/>
                <w:right w:val="none" w:sz="0" w:space="0" w:color="auto"/>
              </w:divBdr>
            </w:div>
            <w:div w:id="1817604249">
              <w:marLeft w:val="0"/>
              <w:marRight w:val="0"/>
              <w:marTop w:val="0"/>
              <w:marBottom w:val="0"/>
              <w:divBdr>
                <w:top w:val="none" w:sz="0" w:space="0" w:color="auto"/>
                <w:left w:val="none" w:sz="0" w:space="0" w:color="auto"/>
                <w:bottom w:val="none" w:sz="0" w:space="0" w:color="auto"/>
                <w:right w:val="none" w:sz="0" w:space="0" w:color="auto"/>
              </w:divBdr>
            </w:div>
            <w:div w:id="1828009461">
              <w:marLeft w:val="0"/>
              <w:marRight w:val="0"/>
              <w:marTop w:val="0"/>
              <w:marBottom w:val="0"/>
              <w:divBdr>
                <w:top w:val="none" w:sz="0" w:space="0" w:color="auto"/>
                <w:left w:val="none" w:sz="0" w:space="0" w:color="auto"/>
                <w:bottom w:val="none" w:sz="0" w:space="0" w:color="auto"/>
                <w:right w:val="none" w:sz="0" w:space="0" w:color="auto"/>
              </w:divBdr>
            </w:div>
            <w:div w:id="1856067354">
              <w:marLeft w:val="0"/>
              <w:marRight w:val="0"/>
              <w:marTop w:val="0"/>
              <w:marBottom w:val="0"/>
              <w:divBdr>
                <w:top w:val="none" w:sz="0" w:space="0" w:color="auto"/>
                <w:left w:val="none" w:sz="0" w:space="0" w:color="auto"/>
                <w:bottom w:val="none" w:sz="0" w:space="0" w:color="auto"/>
                <w:right w:val="none" w:sz="0" w:space="0" w:color="auto"/>
              </w:divBdr>
            </w:div>
            <w:div w:id="1865823893">
              <w:marLeft w:val="0"/>
              <w:marRight w:val="0"/>
              <w:marTop w:val="0"/>
              <w:marBottom w:val="0"/>
              <w:divBdr>
                <w:top w:val="none" w:sz="0" w:space="0" w:color="auto"/>
                <w:left w:val="none" w:sz="0" w:space="0" w:color="auto"/>
                <w:bottom w:val="none" w:sz="0" w:space="0" w:color="auto"/>
                <w:right w:val="none" w:sz="0" w:space="0" w:color="auto"/>
              </w:divBdr>
            </w:div>
            <w:div w:id="1870413637">
              <w:marLeft w:val="0"/>
              <w:marRight w:val="0"/>
              <w:marTop w:val="0"/>
              <w:marBottom w:val="0"/>
              <w:divBdr>
                <w:top w:val="none" w:sz="0" w:space="0" w:color="auto"/>
                <w:left w:val="none" w:sz="0" w:space="0" w:color="auto"/>
                <w:bottom w:val="none" w:sz="0" w:space="0" w:color="auto"/>
                <w:right w:val="none" w:sz="0" w:space="0" w:color="auto"/>
              </w:divBdr>
            </w:div>
            <w:div w:id="1900096098">
              <w:marLeft w:val="0"/>
              <w:marRight w:val="0"/>
              <w:marTop w:val="0"/>
              <w:marBottom w:val="0"/>
              <w:divBdr>
                <w:top w:val="none" w:sz="0" w:space="0" w:color="auto"/>
                <w:left w:val="none" w:sz="0" w:space="0" w:color="auto"/>
                <w:bottom w:val="none" w:sz="0" w:space="0" w:color="auto"/>
                <w:right w:val="none" w:sz="0" w:space="0" w:color="auto"/>
              </w:divBdr>
            </w:div>
            <w:div w:id="1974673914">
              <w:marLeft w:val="0"/>
              <w:marRight w:val="0"/>
              <w:marTop w:val="0"/>
              <w:marBottom w:val="0"/>
              <w:divBdr>
                <w:top w:val="none" w:sz="0" w:space="0" w:color="auto"/>
                <w:left w:val="none" w:sz="0" w:space="0" w:color="auto"/>
                <w:bottom w:val="none" w:sz="0" w:space="0" w:color="auto"/>
                <w:right w:val="none" w:sz="0" w:space="0" w:color="auto"/>
              </w:divBdr>
            </w:div>
            <w:div w:id="1975597935">
              <w:marLeft w:val="0"/>
              <w:marRight w:val="0"/>
              <w:marTop w:val="0"/>
              <w:marBottom w:val="0"/>
              <w:divBdr>
                <w:top w:val="none" w:sz="0" w:space="0" w:color="auto"/>
                <w:left w:val="none" w:sz="0" w:space="0" w:color="auto"/>
                <w:bottom w:val="none" w:sz="0" w:space="0" w:color="auto"/>
                <w:right w:val="none" w:sz="0" w:space="0" w:color="auto"/>
              </w:divBdr>
            </w:div>
            <w:div w:id="1988825115">
              <w:marLeft w:val="0"/>
              <w:marRight w:val="0"/>
              <w:marTop w:val="0"/>
              <w:marBottom w:val="0"/>
              <w:divBdr>
                <w:top w:val="none" w:sz="0" w:space="0" w:color="auto"/>
                <w:left w:val="none" w:sz="0" w:space="0" w:color="auto"/>
                <w:bottom w:val="none" w:sz="0" w:space="0" w:color="auto"/>
                <w:right w:val="none" w:sz="0" w:space="0" w:color="auto"/>
              </w:divBdr>
            </w:div>
            <w:div w:id="2017268925">
              <w:marLeft w:val="0"/>
              <w:marRight w:val="0"/>
              <w:marTop w:val="0"/>
              <w:marBottom w:val="0"/>
              <w:divBdr>
                <w:top w:val="none" w:sz="0" w:space="0" w:color="auto"/>
                <w:left w:val="none" w:sz="0" w:space="0" w:color="auto"/>
                <w:bottom w:val="none" w:sz="0" w:space="0" w:color="auto"/>
                <w:right w:val="none" w:sz="0" w:space="0" w:color="auto"/>
              </w:divBdr>
            </w:div>
            <w:div w:id="2027168476">
              <w:marLeft w:val="0"/>
              <w:marRight w:val="0"/>
              <w:marTop w:val="0"/>
              <w:marBottom w:val="0"/>
              <w:divBdr>
                <w:top w:val="none" w:sz="0" w:space="0" w:color="auto"/>
                <w:left w:val="none" w:sz="0" w:space="0" w:color="auto"/>
                <w:bottom w:val="none" w:sz="0" w:space="0" w:color="auto"/>
                <w:right w:val="none" w:sz="0" w:space="0" w:color="auto"/>
              </w:divBdr>
            </w:div>
            <w:div w:id="2028629986">
              <w:marLeft w:val="0"/>
              <w:marRight w:val="0"/>
              <w:marTop w:val="0"/>
              <w:marBottom w:val="0"/>
              <w:divBdr>
                <w:top w:val="none" w:sz="0" w:space="0" w:color="auto"/>
                <w:left w:val="none" w:sz="0" w:space="0" w:color="auto"/>
                <w:bottom w:val="none" w:sz="0" w:space="0" w:color="auto"/>
                <w:right w:val="none" w:sz="0" w:space="0" w:color="auto"/>
              </w:divBdr>
            </w:div>
            <w:div w:id="2049143781">
              <w:marLeft w:val="0"/>
              <w:marRight w:val="0"/>
              <w:marTop w:val="0"/>
              <w:marBottom w:val="0"/>
              <w:divBdr>
                <w:top w:val="none" w:sz="0" w:space="0" w:color="auto"/>
                <w:left w:val="none" w:sz="0" w:space="0" w:color="auto"/>
                <w:bottom w:val="none" w:sz="0" w:space="0" w:color="auto"/>
                <w:right w:val="none" w:sz="0" w:space="0" w:color="auto"/>
              </w:divBdr>
            </w:div>
            <w:div w:id="2062751442">
              <w:marLeft w:val="0"/>
              <w:marRight w:val="0"/>
              <w:marTop w:val="0"/>
              <w:marBottom w:val="0"/>
              <w:divBdr>
                <w:top w:val="none" w:sz="0" w:space="0" w:color="auto"/>
                <w:left w:val="none" w:sz="0" w:space="0" w:color="auto"/>
                <w:bottom w:val="none" w:sz="0" w:space="0" w:color="auto"/>
                <w:right w:val="none" w:sz="0" w:space="0" w:color="auto"/>
              </w:divBdr>
            </w:div>
            <w:div w:id="2103378313">
              <w:marLeft w:val="0"/>
              <w:marRight w:val="0"/>
              <w:marTop w:val="0"/>
              <w:marBottom w:val="0"/>
              <w:divBdr>
                <w:top w:val="none" w:sz="0" w:space="0" w:color="auto"/>
                <w:left w:val="none" w:sz="0" w:space="0" w:color="auto"/>
                <w:bottom w:val="none" w:sz="0" w:space="0" w:color="auto"/>
                <w:right w:val="none" w:sz="0" w:space="0" w:color="auto"/>
              </w:divBdr>
            </w:div>
            <w:div w:id="2106919155">
              <w:marLeft w:val="0"/>
              <w:marRight w:val="0"/>
              <w:marTop w:val="0"/>
              <w:marBottom w:val="0"/>
              <w:divBdr>
                <w:top w:val="none" w:sz="0" w:space="0" w:color="auto"/>
                <w:left w:val="none" w:sz="0" w:space="0" w:color="auto"/>
                <w:bottom w:val="none" w:sz="0" w:space="0" w:color="auto"/>
                <w:right w:val="none" w:sz="0" w:space="0" w:color="auto"/>
              </w:divBdr>
            </w:div>
            <w:div w:id="21292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90800">
      <w:bodyDiv w:val="1"/>
      <w:marLeft w:val="0"/>
      <w:marRight w:val="0"/>
      <w:marTop w:val="0"/>
      <w:marBottom w:val="0"/>
      <w:divBdr>
        <w:top w:val="none" w:sz="0" w:space="0" w:color="auto"/>
        <w:left w:val="none" w:sz="0" w:space="0" w:color="auto"/>
        <w:bottom w:val="none" w:sz="0" w:space="0" w:color="auto"/>
        <w:right w:val="none" w:sz="0" w:space="0" w:color="auto"/>
      </w:divBdr>
    </w:div>
    <w:div w:id="1422870963">
      <w:bodyDiv w:val="1"/>
      <w:marLeft w:val="0"/>
      <w:marRight w:val="0"/>
      <w:marTop w:val="0"/>
      <w:marBottom w:val="0"/>
      <w:divBdr>
        <w:top w:val="none" w:sz="0" w:space="0" w:color="auto"/>
        <w:left w:val="none" w:sz="0" w:space="0" w:color="auto"/>
        <w:bottom w:val="none" w:sz="0" w:space="0" w:color="auto"/>
        <w:right w:val="none" w:sz="0" w:space="0" w:color="auto"/>
      </w:divBdr>
    </w:div>
    <w:div w:id="1436243184">
      <w:bodyDiv w:val="1"/>
      <w:marLeft w:val="0"/>
      <w:marRight w:val="0"/>
      <w:marTop w:val="0"/>
      <w:marBottom w:val="0"/>
      <w:divBdr>
        <w:top w:val="none" w:sz="0" w:space="0" w:color="auto"/>
        <w:left w:val="none" w:sz="0" w:space="0" w:color="auto"/>
        <w:bottom w:val="none" w:sz="0" w:space="0" w:color="auto"/>
        <w:right w:val="none" w:sz="0" w:space="0" w:color="auto"/>
      </w:divBdr>
    </w:div>
    <w:div w:id="1680236080">
      <w:bodyDiv w:val="1"/>
      <w:marLeft w:val="0"/>
      <w:marRight w:val="0"/>
      <w:marTop w:val="0"/>
      <w:marBottom w:val="0"/>
      <w:divBdr>
        <w:top w:val="none" w:sz="0" w:space="0" w:color="auto"/>
        <w:left w:val="none" w:sz="0" w:space="0" w:color="auto"/>
        <w:bottom w:val="none" w:sz="0" w:space="0" w:color="auto"/>
        <w:right w:val="none" w:sz="0" w:space="0" w:color="auto"/>
      </w:divBdr>
      <w:divsChild>
        <w:div w:id="210851251">
          <w:marLeft w:val="0"/>
          <w:marRight w:val="0"/>
          <w:marTop w:val="0"/>
          <w:marBottom w:val="0"/>
          <w:divBdr>
            <w:top w:val="none" w:sz="0" w:space="0" w:color="auto"/>
            <w:left w:val="none" w:sz="0" w:space="0" w:color="auto"/>
            <w:bottom w:val="none" w:sz="0" w:space="0" w:color="auto"/>
            <w:right w:val="none" w:sz="0" w:space="0" w:color="auto"/>
          </w:divBdr>
          <w:divsChild>
            <w:div w:id="37701414">
              <w:marLeft w:val="0"/>
              <w:marRight w:val="0"/>
              <w:marTop w:val="0"/>
              <w:marBottom w:val="0"/>
              <w:divBdr>
                <w:top w:val="none" w:sz="0" w:space="0" w:color="auto"/>
                <w:left w:val="none" w:sz="0" w:space="0" w:color="auto"/>
                <w:bottom w:val="none" w:sz="0" w:space="0" w:color="auto"/>
                <w:right w:val="none" w:sz="0" w:space="0" w:color="auto"/>
              </w:divBdr>
            </w:div>
            <w:div w:id="53966823">
              <w:marLeft w:val="0"/>
              <w:marRight w:val="0"/>
              <w:marTop w:val="0"/>
              <w:marBottom w:val="0"/>
              <w:divBdr>
                <w:top w:val="none" w:sz="0" w:space="0" w:color="auto"/>
                <w:left w:val="none" w:sz="0" w:space="0" w:color="auto"/>
                <w:bottom w:val="none" w:sz="0" w:space="0" w:color="auto"/>
                <w:right w:val="none" w:sz="0" w:space="0" w:color="auto"/>
              </w:divBdr>
            </w:div>
            <w:div w:id="109713782">
              <w:marLeft w:val="0"/>
              <w:marRight w:val="0"/>
              <w:marTop w:val="0"/>
              <w:marBottom w:val="0"/>
              <w:divBdr>
                <w:top w:val="none" w:sz="0" w:space="0" w:color="auto"/>
                <w:left w:val="none" w:sz="0" w:space="0" w:color="auto"/>
                <w:bottom w:val="none" w:sz="0" w:space="0" w:color="auto"/>
                <w:right w:val="none" w:sz="0" w:space="0" w:color="auto"/>
              </w:divBdr>
            </w:div>
            <w:div w:id="126096430">
              <w:marLeft w:val="0"/>
              <w:marRight w:val="0"/>
              <w:marTop w:val="0"/>
              <w:marBottom w:val="0"/>
              <w:divBdr>
                <w:top w:val="none" w:sz="0" w:space="0" w:color="auto"/>
                <w:left w:val="none" w:sz="0" w:space="0" w:color="auto"/>
                <w:bottom w:val="none" w:sz="0" w:space="0" w:color="auto"/>
                <w:right w:val="none" w:sz="0" w:space="0" w:color="auto"/>
              </w:divBdr>
            </w:div>
            <w:div w:id="131795190">
              <w:marLeft w:val="0"/>
              <w:marRight w:val="0"/>
              <w:marTop w:val="0"/>
              <w:marBottom w:val="0"/>
              <w:divBdr>
                <w:top w:val="none" w:sz="0" w:space="0" w:color="auto"/>
                <w:left w:val="none" w:sz="0" w:space="0" w:color="auto"/>
                <w:bottom w:val="none" w:sz="0" w:space="0" w:color="auto"/>
                <w:right w:val="none" w:sz="0" w:space="0" w:color="auto"/>
              </w:divBdr>
            </w:div>
            <w:div w:id="163328397">
              <w:marLeft w:val="0"/>
              <w:marRight w:val="0"/>
              <w:marTop w:val="0"/>
              <w:marBottom w:val="0"/>
              <w:divBdr>
                <w:top w:val="none" w:sz="0" w:space="0" w:color="auto"/>
                <w:left w:val="none" w:sz="0" w:space="0" w:color="auto"/>
                <w:bottom w:val="none" w:sz="0" w:space="0" w:color="auto"/>
                <w:right w:val="none" w:sz="0" w:space="0" w:color="auto"/>
              </w:divBdr>
            </w:div>
            <w:div w:id="227420740">
              <w:marLeft w:val="0"/>
              <w:marRight w:val="0"/>
              <w:marTop w:val="0"/>
              <w:marBottom w:val="0"/>
              <w:divBdr>
                <w:top w:val="none" w:sz="0" w:space="0" w:color="auto"/>
                <w:left w:val="none" w:sz="0" w:space="0" w:color="auto"/>
                <w:bottom w:val="none" w:sz="0" w:space="0" w:color="auto"/>
                <w:right w:val="none" w:sz="0" w:space="0" w:color="auto"/>
              </w:divBdr>
            </w:div>
            <w:div w:id="268705993">
              <w:marLeft w:val="0"/>
              <w:marRight w:val="0"/>
              <w:marTop w:val="0"/>
              <w:marBottom w:val="0"/>
              <w:divBdr>
                <w:top w:val="none" w:sz="0" w:space="0" w:color="auto"/>
                <w:left w:val="none" w:sz="0" w:space="0" w:color="auto"/>
                <w:bottom w:val="none" w:sz="0" w:space="0" w:color="auto"/>
                <w:right w:val="none" w:sz="0" w:space="0" w:color="auto"/>
              </w:divBdr>
            </w:div>
            <w:div w:id="347414715">
              <w:marLeft w:val="0"/>
              <w:marRight w:val="0"/>
              <w:marTop w:val="0"/>
              <w:marBottom w:val="0"/>
              <w:divBdr>
                <w:top w:val="none" w:sz="0" w:space="0" w:color="auto"/>
                <w:left w:val="none" w:sz="0" w:space="0" w:color="auto"/>
                <w:bottom w:val="none" w:sz="0" w:space="0" w:color="auto"/>
                <w:right w:val="none" w:sz="0" w:space="0" w:color="auto"/>
              </w:divBdr>
            </w:div>
            <w:div w:id="380252451">
              <w:marLeft w:val="0"/>
              <w:marRight w:val="0"/>
              <w:marTop w:val="0"/>
              <w:marBottom w:val="0"/>
              <w:divBdr>
                <w:top w:val="none" w:sz="0" w:space="0" w:color="auto"/>
                <w:left w:val="none" w:sz="0" w:space="0" w:color="auto"/>
                <w:bottom w:val="none" w:sz="0" w:space="0" w:color="auto"/>
                <w:right w:val="none" w:sz="0" w:space="0" w:color="auto"/>
              </w:divBdr>
            </w:div>
            <w:div w:id="396241942">
              <w:marLeft w:val="0"/>
              <w:marRight w:val="0"/>
              <w:marTop w:val="0"/>
              <w:marBottom w:val="0"/>
              <w:divBdr>
                <w:top w:val="none" w:sz="0" w:space="0" w:color="auto"/>
                <w:left w:val="none" w:sz="0" w:space="0" w:color="auto"/>
                <w:bottom w:val="none" w:sz="0" w:space="0" w:color="auto"/>
                <w:right w:val="none" w:sz="0" w:space="0" w:color="auto"/>
              </w:divBdr>
            </w:div>
            <w:div w:id="416438631">
              <w:marLeft w:val="0"/>
              <w:marRight w:val="0"/>
              <w:marTop w:val="0"/>
              <w:marBottom w:val="0"/>
              <w:divBdr>
                <w:top w:val="none" w:sz="0" w:space="0" w:color="auto"/>
                <w:left w:val="none" w:sz="0" w:space="0" w:color="auto"/>
                <w:bottom w:val="none" w:sz="0" w:space="0" w:color="auto"/>
                <w:right w:val="none" w:sz="0" w:space="0" w:color="auto"/>
              </w:divBdr>
            </w:div>
            <w:div w:id="503479174">
              <w:marLeft w:val="0"/>
              <w:marRight w:val="0"/>
              <w:marTop w:val="0"/>
              <w:marBottom w:val="0"/>
              <w:divBdr>
                <w:top w:val="none" w:sz="0" w:space="0" w:color="auto"/>
                <w:left w:val="none" w:sz="0" w:space="0" w:color="auto"/>
                <w:bottom w:val="none" w:sz="0" w:space="0" w:color="auto"/>
                <w:right w:val="none" w:sz="0" w:space="0" w:color="auto"/>
              </w:divBdr>
            </w:div>
            <w:div w:id="519970687">
              <w:marLeft w:val="0"/>
              <w:marRight w:val="0"/>
              <w:marTop w:val="0"/>
              <w:marBottom w:val="0"/>
              <w:divBdr>
                <w:top w:val="none" w:sz="0" w:space="0" w:color="auto"/>
                <w:left w:val="none" w:sz="0" w:space="0" w:color="auto"/>
                <w:bottom w:val="none" w:sz="0" w:space="0" w:color="auto"/>
                <w:right w:val="none" w:sz="0" w:space="0" w:color="auto"/>
              </w:divBdr>
            </w:div>
            <w:div w:id="539972592">
              <w:marLeft w:val="0"/>
              <w:marRight w:val="0"/>
              <w:marTop w:val="0"/>
              <w:marBottom w:val="0"/>
              <w:divBdr>
                <w:top w:val="none" w:sz="0" w:space="0" w:color="auto"/>
                <w:left w:val="none" w:sz="0" w:space="0" w:color="auto"/>
                <w:bottom w:val="none" w:sz="0" w:space="0" w:color="auto"/>
                <w:right w:val="none" w:sz="0" w:space="0" w:color="auto"/>
              </w:divBdr>
            </w:div>
            <w:div w:id="565847808">
              <w:marLeft w:val="0"/>
              <w:marRight w:val="0"/>
              <w:marTop w:val="0"/>
              <w:marBottom w:val="0"/>
              <w:divBdr>
                <w:top w:val="none" w:sz="0" w:space="0" w:color="auto"/>
                <w:left w:val="none" w:sz="0" w:space="0" w:color="auto"/>
                <w:bottom w:val="none" w:sz="0" w:space="0" w:color="auto"/>
                <w:right w:val="none" w:sz="0" w:space="0" w:color="auto"/>
              </w:divBdr>
            </w:div>
            <w:div w:id="573780680">
              <w:marLeft w:val="0"/>
              <w:marRight w:val="0"/>
              <w:marTop w:val="0"/>
              <w:marBottom w:val="0"/>
              <w:divBdr>
                <w:top w:val="none" w:sz="0" w:space="0" w:color="auto"/>
                <w:left w:val="none" w:sz="0" w:space="0" w:color="auto"/>
                <w:bottom w:val="none" w:sz="0" w:space="0" w:color="auto"/>
                <w:right w:val="none" w:sz="0" w:space="0" w:color="auto"/>
              </w:divBdr>
            </w:div>
            <w:div w:id="583686417">
              <w:marLeft w:val="0"/>
              <w:marRight w:val="0"/>
              <w:marTop w:val="0"/>
              <w:marBottom w:val="0"/>
              <w:divBdr>
                <w:top w:val="none" w:sz="0" w:space="0" w:color="auto"/>
                <w:left w:val="none" w:sz="0" w:space="0" w:color="auto"/>
                <w:bottom w:val="none" w:sz="0" w:space="0" w:color="auto"/>
                <w:right w:val="none" w:sz="0" w:space="0" w:color="auto"/>
              </w:divBdr>
            </w:div>
            <w:div w:id="597103696">
              <w:marLeft w:val="0"/>
              <w:marRight w:val="0"/>
              <w:marTop w:val="0"/>
              <w:marBottom w:val="0"/>
              <w:divBdr>
                <w:top w:val="none" w:sz="0" w:space="0" w:color="auto"/>
                <w:left w:val="none" w:sz="0" w:space="0" w:color="auto"/>
                <w:bottom w:val="none" w:sz="0" w:space="0" w:color="auto"/>
                <w:right w:val="none" w:sz="0" w:space="0" w:color="auto"/>
              </w:divBdr>
            </w:div>
            <w:div w:id="624851054">
              <w:marLeft w:val="0"/>
              <w:marRight w:val="0"/>
              <w:marTop w:val="0"/>
              <w:marBottom w:val="0"/>
              <w:divBdr>
                <w:top w:val="none" w:sz="0" w:space="0" w:color="auto"/>
                <w:left w:val="none" w:sz="0" w:space="0" w:color="auto"/>
                <w:bottom w:val="none" w:sz="0" w:space="0" w:color="auto"/>
                <w:right w:val="none" w:sz="0" w:space="0" w:color="auto"/>
              </w:divBdr>
            </w:div>
            <w:div w:id="627932909">
              <w:marLeft w:val="0"/>
              <w:marRight w:val="0"/>
              <w:marTop w:val="0"/>
              <w:marBottom w:val="0"/>
              <w:divBdr>
                <w:top w:val="none" w:sz="0" w:space="0" w:color="auto"/>
                <w:left w:val="none" w:sz="0" w:space="0" w:color="auto"/>
                <w:bottom w:val="none" w:sz="0" w:space="0" w:color="auto"/>
                <w:right w:val="none" w:sz="0" w:space="0" w:color="auto"/>
              </w:divBdr>
            </w:div>
            <w:div w:id="652760349">
              <w:marLeft w:val="0"/>
              <w:marRight w:val="0"/>
              <w:marTop w:val="0"/>
              <w:marBottom w:val="0"/>
              <w:divBdr>
                <w:top w:val="none" w:sz="0" w:space="0" w:color="auto"/>
                <w:left w:val="none" w:sz="0" w:space="0" w:color="auto"/>
                <w:bottom w:val="none" w:sz="0" w:space="0" w:color="auto"/>
                <w:right w:val="none" w:sz="0" w:space="0" w:color="auto"/>
              </w:divBdr>
            </w:div>
            <w:div w:id="668557420">
              <w:marLeft w:val="0"/>
              <w:marRight w:val="0"/>
              <w:marTop w:val="0"/>
              <w:marBottom w:val="0"/>
              <w:divBdr>
                <w:top w:val="none" w:sz="0" w:space="0" w:color="auto"/>
                <w:left w:val="none" w:sz="0" w:space="0" w:color="auto"/>
                <w:bottom w:val="none" w:sz="0" w:space="0" w:color="auto"/>
                <w:right w:val="none" w:sz="0" w:space="0" w:color="auto"/>
              </w:divBdr>
            </w:div>
            <w:div w:id="678191998">
              <w:marLeft w:val="0"/>
              <w:marRight w:val="0"/>
              <w:marTop w:val="0"/>
              <w:marBottom w:val="0"/>
              <w:divBdr>
                <w:top w:val="none" w:sz="0" w:space="0" w:color="auto"/>
                <w:left w:val="none" w:sz="0" w:space="0" w:color="auto"/>
                <w:bottom w:val="none" w:sz="0" w:space="0" w:color="auto"/>
                <w:right w:val="none" w:sz="0" w:space="0" w:color="auto"/>
              </w:divBdr>
            </w:div>
            <w:div w:id="732433833">
              <w:marLeft w:val="0"/>
              <w:marRight w:val="0"/>
              <w:marTop w:val="0"/>
              <w:marBottom w:val="0"/>
              <w:divBdr>
                <w:top w:val="none" w:sz="0" w:space="0" w:color="auto"/>
                <w:left w:val="none" w:sz="0" w:space="0" w:color="auto"/>
                <w:bottom w:val="none" w:sz="0" w:space="0" w:color="auto"/>
                <w:right w:val="none" w:sz="0" w:space="0" w:color="auto"/>
              </w:divBdr>
            </w:div>
            <w:div w:id="766459491">
              <w:marLeft w:val="0"/>
              <w:marRight w:val="0"/>
              <w:marTop w:val="0"/>
              <w:marBottom w:val="0"/>
              <w:divBdr>
                <w:top w:val="none" w:sz="0" w:space="0" w:color="auto"/>
                <w:left w:val="none" w:sz="0" w:space="0" w:color="auto"/>
                <w:bottom w:val="none" w:sz="0" w:space="0" w:color="auto"/>
                <w:right w:val="none" w:sz="0" w:space="0" w:color="auto"/>
              </w:divBdr>
            </w:div>
            <w:div w:id="813449179">
              <w:marLeft w:val="0"/>
              <w:marRight w:val="0"/>
              <w:marTop w:val="0"/>
              <w:marBottom w:val="0"/>
              <w:divBdr>
                <w:top w:val="none" w:sz="0" w:space="0" w:color="auto"/>
                <w:left w:val="none" w:sz="0" w:space="0" w:color="auto"/>
                <w:bottom w:val="none" w:sz="0" w:space="0" w:color="auto"/>
                <w:right w:val="none" w:sz="0" w:space="0" w:color="auto"/>
              </w:divBdr>
            </w:div>
            <w:div w:id="853420279">
              <w:marLeft w:val="0"/>
              <w:marRight w:val="0"/>
              <w:marTop w:val="0"/>
              <w:marBottom w:val="0"/>
              <w:divBdr>
                <w:top w:val="none" w:sz="0" w:space="0" w:color="auto"/>
                <w:left w:val="none" w:sz="0" w:space="0" w:color="auto"/>
                <w:bottom w:val="none" w:sz="0" w:space="0" w:color="auto"/>
                <w:right w:val="none" w:sz="0" w:space="0" w:color="auto"/>
              </w:divBdr>
            </w:div>
            <w:div w:id="857040201">
              <w:marLeft w:val="0"/>
              <w:marRight w:val="0"/>
              <w:marTop w:val="0"/>
              <w:marBottom w:val="0"/>
              <w:divBdr>
                <w:top w:val="none" w:sz="0" w:space="0" w:color="auto"/>
                <w:left w:val="none" w:sz="0" w:space="0" w:color="auto"/>
                <w:bottom w:val="none" w:sz="0" w:space="0" w:color="auto"/>
                <w:right w:val="none" w:sz="0" w:space="0" w:color="auto"/>
              </w:divBdr>
            </w:div>
            <w:div w:id="897983561">
              <w:marLeft w:val="0"/>
              <w:marRight w:val="0"/>
              <w:marTop w:val="0"/>
              <w:marBottom w:val="0"/>
              <w:divBdr>
                <w:top w:val="none" w:sz="0" w:space="0" w:color="auto"/>
                <w:left w:val="none" w:sz="0" w:space="0" w:color="auto"/>
                <w:bottom w:val="none" w:sz="0" w:space="0" w:color="auto"/>
                <w:right w:val="none" w:sz="0" w:space="0" w:color="auto"/>
              </w:divBdr>
            </w:div>
            <w:div w:id="914826278">
              <w:marLeft w:val="0"/>
              <w:marRight w:val="0"/>
              <w:marTop w:val="0"/>
              <w:marBottom w:val="0"/>
              <w:divBdr>
                <w:top w:val="none" w:sz="0" w:space="0" w:color="auto"/>
                <w:left w:val="none" w:sz="0" w:space="0" w:color="auto"/>
                <w:bottom w:val="none" w:sz="0" w:space="0" w:color="auto"/>
                <w:right w:val="none" w:sz="0" w:space="0" w:color="auto"/>
              </w:divBdr>
            </w:div>
            <w:div w:id="947473129">
              <w:marLeft w:val="0"/>
              <w:marRight w:val="0"/>
              <w:marTop w:val="0"/>
              <w:marBottom w:val="0"/>
              <w:divBdr>
                <w:top w:val="none" w:sz="0" w:space="0" w:color="auto"/>
                <w:left w:val="none" w:sz="0" w:space="0" w:color="auto"/>
                <w:bottom w:val="none" w:sz="0" w:space="0" w:color="auto"/>
                <w:right w:val="none" w:sz="0" w:space="0" w:color="auto"/>
              </w:divBdr>
            </w:div>
            <w:div w:id="974026966">
              <w:marLeft w:val="0"/>
              <w:marRight w:val="0"/>
              <w:marTop w:val="0"/>
              <w:marBottom w:val="0"/>
              <w:divBdr>
                <w:top w:val="none" w:sz="0" w:space="0" w:color="auto"/>
                <w:left w:val="none" w:sz="0" w:space="0" w:color="auto"/>
                <w:bottom w:val="none" w:sz="0" w:space="0" w:color="auto"/>
                <w:right w:val="none" w:sz="0" w:space="0" w:color="auto"/>
              </w:divBdr>
            </w:div>
            <w:div w:id="983045221">
              <w:marLeft w:val="0"/>
              <w:marRight w:val="0"/>
              <w:marTop w:val="0"/>
              <w:marBottom w:val="0"/>
              <w:divBdr>
                <w:top w:val="none" w:sz="0" w:space="0" w:color="auto"/>
                <w:left w:val="none" w:sz="0" w:space="0" w:color="auto"/>
                <w:bottom w:val="none" w:sz="0" w:space="0" w:color="auto"/>
                <w:right w:val="none" w:sz="0" w:space="0" w:color="auto"/>
              </w:divBdr>
            </w:div>
            <w:div w:id="983856985">
              <w:marLeft w:val="0"/>
              <w:marRight w:val="0"/>
              <w:marTop w:val="0"/>
              <w:marBottom w:val="0"/>
              <w:divBdr>
                <w:top w:val="none" w:sz="0" w:space="0" w:color="auto"/>
                <w:left w:val="none" w:sz="0" w:space="0" w:color="auto"/>
                <w:bottom w:val="none" w:sz="0" w:space="0" w:color="auto"/>
                <w:right w:val="none" w:sz="0" w:space="0" w:color="auto"/>
              </w:divBdr>
            </w:div>
            <w:div w:id="991562485">
              <w:marLeft w:val="0"/>
              <w:marRight w:val="0"/>
              <w:marTop w:val="0"/>
              <w:marBottom w:val="0"/>
              <w:divBdr>
                <w:top w:val="none" w:sz="0" w:space="0" w:color="auto"/>
                <w:left w:val="none" w:sz="0" w:space="0" w:color="auto"/>
                <w:bottom w:val="none" w:sz="0" w:space="0" w:color="auto"/>
                <w:right w:val="none" w:sz="0" w:space="0" w:color="auto"/>
              </w:divBdr>
            </w:div>
            <w:div w:id="994533728">
              <w:marLeft w:val="0"/>
              <w:marRight w:val="0"/>
              <w:marTop w:val="0"/>
              <w:marBottom w:val="0"/>
              <w:divBdr>
                <w:top w:val="none" w:sz="0" w:space="0" w:color="auto"/>
                <w:left w:val="none" w:sz="0" w:space="0" w:color="auto"/>
                <w:bottom w:val="none" w:sz="0" w:space="0" w:color="auto"/>
                <w:right w:val="none" w:sz="0" w:space="0" w:color="auto"/>
              </w:divBdr>
            </w:div>
            <w:div w:id="1023097070">
              <w:marLeft w:val="0"/>
              <w:marRight w:val="0"/>
              <w:marTop w:val="0"/>
              <w:marBottom w:val="0"/>
              <w:divBdr>
                <w:top w:val="none" w:sz="0" w:space="0" w:color="auto"/>
                <w:left w:val="none" w:sz="0" w:space="0" w:color="auto"/>
                <w:bottom w:val="none" w:sz="0" w:space="0" w:color="auto"/>
                <w:right w:val="none" w:sz="0" w:space="0" w:color="auto"/>
              </w:divBdr>
            </w:div>
            <w:div w:id="1055157097">
              <w:marLeft w:val="0"/>
              <w:marRight w:val="0"/>
              <w:marTop w:val="0"/>
              <w:marBottom w:val="0"/>
              <w:divBdr>
                <w:top w:val="none" w:sz="0" w:space="0" w:color="auto"/>
                <w:left w:val="none" w:sz="0" w:space="0" w:color="auto"/>
                <w:bottom w:val="none" w:sz="0" w:space="0" w:color="auto"/>
                <w:right w:val="none" w:sz="0" w:space="0" w:color="auto"/>
              </w:divBdr>
            </w:div>
            <w:div w:id="1085297709">
              <w:marLeft w:val="0"/>
              <w:marRight w:val="0"/>
              <w:marTop w:val="0"/>
              <w:marBottom w:val="0"/>
              <w:divBdr>
                <w:top w:val="none" w:sz="0" w:space="0" w:color="auto"/>
                <w:left w:val="none" w:sz="0" w:space="0" w:color="auto"/>
                <w:bottom w:val="none" w:sz="0" w:space="0" w:color="auto"/>
                <w:right w:val="none" w:sz="0" w:space="0" w:color="auto"/>
              </w:divBdr>
            </w:div>
            <w:div w:id="1101800338">
              <w:marLeft w:val="0"/>
              <w:marRight w:val="0"/>
              <w:marTop w:val="0"/>
              <w:marBottom w:val="0"/>
              <w:divBdr>
                <w:top w:val="none" w:sz="0" w:space="0" w:color="auto"/>
                <w:left w:val="none" w:sz="0" w:space="0" w:color="auto"/>
                <w:bottom w:val="none" w:sz="0" w:space="0" w:color="auto"/>
                <w:right w:val="none" w:sz="0" w:space="0" w:color="auto"/>
              </w:divBdr>
            </w:div>
            <w:div w:id="1111365074">
              <w:marLeft w:val="0"/>
              <w:marRight w:val="0"/>
              <w:marTop w:val="0"/>
              <w:marBottom w:val="0"/>
              <w:divBdr>
                <w:top w:val="none" w:sz="0" w:space="0" w:color="auto"/>
                <w:left w:val="none" w:sz="0" w:space="0" w:color="auto"/>
                <w:bottom w:val="none" w:sz="0" w:space="0" w:color="auto"/>
                <w:right w:val="none" w:sz="0" w:space="0" w:color="auto"/>
              </w:divBdr>
            </w:div>
            <w:div w:id="1169179491">
              <w:marLeft w:val="0"/>
              <w:marRight w:val="0"/>
              <w:marTop w:val="0"/>
              <w:marBottom w:val="0"/>
              <w:divBdr>
                <w:top w:val="none" w:sz="0" w:space="0" w:color="auto"/>
                <w:left w:val="none" w:sz="0" w:space="0" w:color="auto"/>
                <w:bottom w:val="none" w:sz="0" w:space="0" w:color="auto"/>
                <w:right w:val="none" w:sz="0" w:space="0" w:color="auto"/>
              </w:divBdr>
            </w:div>
            <w:div w:id="1179928486">
              <w:marLeft w:val="0"/>
              <w:marRight w:val="0"/>
              <w:marTop w:val="0"/>
              <w:marBottom w:val="0"/>
              <w:divBdr>
                <w:top w:val="none" w:sz="0" w:space="0" w:color="auto"/>
                <w:left w:val="none" w:sz="0" w:space="0" w:color="auto"/>
                <w:bottom w:val="none" w:sz="0" w:space="0" w:color="auto"/>
                <w:right w:val="none" w:sz="0" w:space="0" w:color="auto"/>
              </w:divBdr>
            </w:div>
            <w:div w:id="1196888943">
              <w:marLeft w:val="0"/>
              <w:marRight w:val="0"/>
              <w:marTop w:val="0"/>
              <w:marBottom w:val="0"/>
              <w:divBdr>
                <w:top w:val="none" w:sz="0" w:space="0" w:color="auto"/>
                <w:left w:val="none" w:sz="0" w:space="0" w:color="auto"/>
                <w:bottom w:val="none" w:sz="0" w:space="0" w:color="auto"/>
                <w:right w:val="none" w:sz="0" w:space="0" w:color="auto"/>
              </w:divBdr>
            </w:div>
            <w:div w:id="1263032624">
              <w:marLeft w:val="0"/>
              <w:marRight w:val="0"/>
              <w:marTop w:val="0"/>
              <w:marBottom w:val="0"/>
              <w:divBdr>
                <w:top w:val="none" w:sz="0" w:space="0" w:color="auto"/>
                <w:left w:val="none" w:sz="0" w:space="0" w:color="auto"/>
                <w:bottom w:val="none" w:sz="0" w:space="0" w:color="auto"/>
                <w:right w:val="none" w:sz="0" w:space="0" w:color="auto"/>
              </w:divBdr>
            </w:div>
            <w:div w:id="1286885817">
              <w:marLeft w:val="0"/>
              <w:marRight w:val="0"/>
              <w:marTop w:val="0"/>
              <w:marBottom w:val="0"/>
              <w:divBdr>
                <w:top w:val="none" w:sz="0" w:space="0" w:color="auto"/>
                <w:left w:val="none" w:sz="0" w:space="0" w:color="auto"/>
                <w:bottom w:val="none" w:sz="0" w:space="0" w:color="auto"/>
                <w:right w:val="none" w:sz="0" w:space="0" w:color="auto"/>
              </w:divBdr>
            </w:div>
            <w:div w:id="1296332475">
              <w:marLeft w:val="0"/>
              <w:marRight w:val="0"/>
              <w:marTop w:val="0"/>
              <w:marBottom w:val="0"/>
              <w:divBdr>
                <w:top w:val="none" w:sz="0" w:space="0" w:color="auto"/>
                <w:left w:val="none" w:sz="0" w:space="0" w:color="auto"/>
                <w:bottom w:val="none" w:sz="0" w:space="0" w:color="auto"/>
                <w:right w:val="none" w:sz="0" w:space="0" w:color="auto"/>
              </w:divBdr>
            </w:div>
            <w:div w:id="1323780411">
              <w:marLeft w:val="0"/>
              <w:marRight w:val="0"/>
              <w:marTop w:val="0"/>
              <w:marBottom w:val="0"/>
              <w:divBdr>
                <w:top w:val="none" w:sz="0" w:space="0" w:color="auto"/>
                <w:left w:val="none" w:sz="0" w:space="0" w:color="auto"/>
                <w:bottom w:val="none" w:sz="0" w:space="0" w:color="auto"/>
                <w:right w:val="none" w:sz="0" w:space="0" w:color="auto"/>
              </w:divBdr>
            </w:div>
            <w:div w:id="1323851824">
              <w:marLeft w:val="0"/>
              <w:marRight w:val="0"/>
              <w:marTop w:val="0"/>
              <w:marBottom w:val="0"/>
              <w:divBdr>
                <w:top w:val="none" w:sz="0" w:space="0" w:color="auto"/>
                <w:left w:val="none" w:sz="0" w:space="0" w:color="auto"/>
                <w:bottom w:val="none" w:sz="0" w:space="0" w:color="auto"/>
                <w:right w:val="none" w:sz="0" w:space="0" w:color="auto"/>
              </w:divBdr>
            </w:div>
            <w:div w:id="1357079845">
              <w:marLeft w:val="0"/>
              <w:marRight w:val="0"/>
              <w:marTop w:val="0"/>
              <w:marBottom w:val="0"/>
              <w:divBdr>
                <w:top w:val="none" w:sz="0" w:space="0" w:color="auto"/>
                <w:left w:val="none" w:sz="0" w:space="0" w:color="auto"/>
                <w:bottom w:val="none" w:sz="0" w:space="0" w:color="auto"/>
                <w:right w:val="none" w:sz="0" w:space="0" w:color="auto"/>
              </w:divBdr>
            </w:div>
            <w:div w:id="1374959212">
              <w:marLeft w:val="0"/>
              <w:marRight w:val="0"/>
              <w:marTop w:val="0"/>
              <w:marBottom w:val="0"/>
              <w:divBdr>
                <w:top w:val="none" w:sz="0" w:space="0" w:color="auto"/>
                <w:left w:val="none" w:sz="0" w:space="0" w:color="auto"/>
                <w:bottom w:val="none" w:sz="0" w:space="0" w:color="auto"/>
                <w:right w:val="none" w:sz="0" w:space="0" w:color="auto"/>
              </w:divBdr>
            </w:div>
            <w:div w:id="1397319313">
              <w:marLeft w:val="0"/>
              <w:marRight w:val="0"/>
              <w:marTop w:val="0"/>
              <w:marBottom w:val="0"/>
              <w:divBdr>
                <w:top w:val="none" w:sz="0" w:space="0" w:color="auto"/>
                <w:left w:val="none" w:sz="0" w:space="0" w:color="auto"/>
                <w:bottom w:val="none" w:sz="0" w:space="0" w:color="auto"/>
                <w:right w:val="none" w:sz="0" w:space="0" w:color="auto"/>
              </w:divBdr>
            </w:div>
            <w:div w:id="1415126396">
              <w:marLeft w:val="0"/>
              <w:marRight w:val="0"/>
              <w:marTop w:val="0"/>
              <w:marBottom w:val="0"/>
              <w:divBdr>
                <w:top w:val="none" w:sz="0" w:space="0" w:color="auto"/>
                <w:left w:val="none" w:sz="0" w:space="0" w:color="auto"/>
                <w:bottom w:val="none" w:sz="0" w:space="0" w:color="auto"/>
                <w:right w:val="none" w:sz="0" w:space="0" w:color="auto"/>
              </w:divBdr>
            </w:div>
            <w:div w:id="1458332747">
              <w:marLeft w:val="0"/>
              <w:marRight w:val="0"/>
              <w:marTop w:val="0"/>
              <w:marBottom w:val="0"/>
              <w:divBdr>
                <w:top w:val="none" w:sz="0" w:space="0" w:color="auto"/>
                <w:left w:val="none" w:sz="0" w:space="0" w:color="auto"/>
                <w:bottom w:val="none" w:sz="0" w:space="0" w:color="auto"/>
                <w:right w:val="none" w:sz="0" w:space="0" w:color="auto"/>
              </w:divBdr>
            </w:div>
            <w:div w:id="1488784861">
              <w:marLeft w:val="0"/>
              <w:marRight w:val="0"/>
              <w:marTop w:val="0"/>
              <w:marBottom w:val="0"/>
              <w:divBdr>
                <w:top w:val="none" w:sz="0" w:space="0" w:color="auto"/>
                <w:left w:val="none" w:sz="0" w:space="0" w:color="auto"/>
                <w:bottom w:val="none" w:sz="0" w:space="0" w:color="auto"/>
                <w:right w:val="none" w:sz="0" w:space="0" w:color="auto"/>
              </w:divBdr>
            </w:div>
            <w:div w:id="1497265042">
              <w:marLeft w:val="0"/>
              <w:marRight w:val="0"/>
              <w:marTop w:val="0"/>
              <w:marBottom w:val="0"/>
              <w:divBdr>
                <w:top w:val="none" w:sz="0" w:space="0" w:color="auto"/>
                <w:left w:val="none" w:sz="0" w:space="0" w:color="auto"/>
                <w:bottom w:val="none" w:sz="0" w:space="0" w:color="auto"/>
                <w:right w:val="none" w:sz="0" w:space="0" w:color="auto"/>
              </w:divBdr>
            </w:div>
            <w:div w:id="1563757381">
              <w:marLeft w:val="0"/>
              <w:marRight w:val="0"/>
              <w:marTop w:val="0"/>
              <w:marBottom w:val="0"/>
              <w:divBdr>
                <w:top w:val="none" w:sz="0" w:space="0" w:color="auto"/>
                <w:left w:val="none" w:sz="0" w:space="0" w:color="auto"/>
                <w:bottom w:val="none" w:sz="0" w:space="0" w:color="auto"/>
                <w:right w:val="none" w:sz="0" w:space="0" w:color="auto"/>
              </w:divBdr>
            </w:div>
            <w:div w:id="1565725867">
              <w:marLeft w:val="0"/>
              <w:marRight w:val="0"/>
              <w:marTop w:val="0"/>
              <w:marBottom w:val="0"/>
              <w:divBdr>
                <w:top w:val="none" w:sz="0" w:space="0" w:color="auto"/>
                <w:left w:val="none" w:sz="0" w:space="0" w:color="auto"/>
                <w:bottom w:val="none" w:sz="0" w:space="0" w:color="auto"/>
                <w:right w:val="none" w:sz="0" w:space="0" w:color="auto"/>
              </w:divBdr>
            </w:div>
            <w:div w:id="1583949567">
              <w:marLeft w:val="0"/>
              <w:marRight w:val="0"/>
              <w:marTop w:val="0"/>
              <w:marBottom w:val="0"/>
              <w:divBdr>
                <w:top w:val="none" w:sz="0" w:space="0" w:color="auto"/>
                <w:left w:val="none" w:sz="0" w:space="0" w:color="auto"/>
                <w:bottom w:val="none" w:sz="0" w:space="0" w:color="auto"/>
                <w:right w:val="none" w:sz="0" w:space="0" w:color="auto"/>
              </w:divBdr>
            </w:div>
            <w:div w:id="1587228720">
              <w:marLeft w:val="0"/>
              <w:marRight w:val="0"/>
              <w:marTop w:val="0"/>
              <w:marBottom w:val="0"/>
              <w:divBdr>
                <w:top w:val="none" w:sz="0" w:space="0" w:color="auto"/>
                <w:left w:val="none" w:sz="0" w:space="0" w:color="auto"/>
                <w:bottom w:val="none" w:sz="0" w:space="0" w:color="auto"/>
                <w:right w:val="none" w:sz="0" w:space="0" w:color="auto"/>
              </w:divBdr>
            </w:div>
            <w:div w:id="1600678767">
              <w:marLeft w:val="0"/>
              <w:marRight w:val="0"/>
              <w:marTop w:val="0"/>
              <w:marBottom w:val="0"/>
              <w:divBdr>
                <w:top w:val="none" w:sz="0" w:space="0" w:color="auto"/>
                <w:left w:val="none" w:sz="0" w:space="0" w:color="auto"/>
                <w:bottom w:val="none" w:sz="0" w:space="0" w:color="auto"/>
                <w:right w:val="none" w:sz="0" w:space="0" w:color="auto"/>
              </w:divBdr>
            </w:div>
            <w:div w:id="1614555312">
              <w:marLeft w:val="0"/>
              <w:marRight w:val="0"/>
              <w:marTop w:val="0"/>
              <w:marBottom w:val="0"/>
              <w:divBdr>
                <w:top w:val="none" w:sz="0" w:space="0" w:color="auto"/>
                <w:left w:val="none" w:sz="0" w:space="0" w:color="auto"/>
                <w:bottom w:val="none" w:sz="0" w:space="0" w:color="auto"/>
                <w:right w:val="none" w:sz="0" w:space="0" w:color="auto"/>
              </w:divBdr>
            </w:div>
            <w:div w:id="1636182915">
              <w:marLeft w:val="0"/>
              <w:marRight w:val="0"/>
              <w:marTop w:val="0"/>
              <w:marBottom w:val="0"/>
              <w:divBdr>
                <w:top w:val="none" w:sz="0" w:space="0" w:color="auto"/>
                <w:left w:val="none" w:sz="0" w:space="0" w:color="auto"/>
                <w:bottom w:val="none" w:sz="0" w:space="0" w:color="auto"/>
                <w:right w:val="none" w:sz="0" w:space="0" w:color="auto"/>
              </w:divBdr>
            </w:div>
            <w:div w:id="1664696252">
              <w:marLeft w:val="0"/>
              <w:marRight w:val="0"/>
              <w:marTop w:val="0"/>
              <w:marBottom w:val="0"/>
              <w:divBdr>
                <w:top w:val="none" w:sz="0" w:space="0" w:color="auto"/>
                <w:left w:val="none" w:sz="0" w:space="0" w:color="auto"/>
                <w:bottom w:val="none" w:sz="0" w:space="0" w:color="auto"/>
                <w:right w:val="none" w:sz="0" w:space="0" w:color="auto"/>
              </w:divBdr>
            </w:div>
            <w:div w:id="1680961230">
              <w:marLeft w:val="0"/>
              <w:marRight w:val="0"/>
              <w:marTop w:val="0"/>
              <w:marBottom w:val="0"/>
              <w:divBdr>
                <w:top w:val="none" w:sz="0" w:space="0" w:color="auto"/>
                <w:left w:val="none" w:sz="0" w:space="0" w:color="auto"/>
                <w:bottom w:val="none" w:sz="0" w:space="0" w:color="auto"/>
                <w:right w:val="none" w:sz="0" w:space="0" w:color="auto"/>
              </w:divBdr>
            </w:div>
            <w:div w:id="1686470009">
              <w:marLeft w:val="0"/>
              <w:marRight w:val="0"/>
              <w:marTop w:val="0"/>
              <w:marBottom w:val="0"/>
              <w:divBdr>
                <w:top w:val="none" w:sz="0" w:space="0" w:color="auto"/>
                <w:left w:val="none" w:sz="0" w:space="0" w:color="auto"/>
                <w:bottom w:val="none" w:sz="0" w:space="0" w:color="auto"/>
                <w:right w:val="none" w:sz="0" w:space="0" w:color="auto"/>
              </w:divBdr>
            </w:div>
            <w:div w:id="1691563763">
              <w:marLeft w:val="0"/>
              <w:marRight w:val="0"/>
              <w:marTop w:val="0"/>
              <w:marBottom w:val="0"/>
              <w:divBdr>
                <w:top w:val="none" w:sz="0" w:space="0" w:color="auto"/>
                <w:left w:val="none" w:sz="0" w:space="0" w:color="auto"/>
                <w:bottom w:val="none" w:sz="0" w:space="0" w:color="auto"/>
                <w:right w:val="none" w:sz="0" w:space="0" w:color="auto"/>
              </w:divBdr>
            </w:div>
            <w:div w:id="1703553043">
              <w:marLeft w:val="0"/>
              <w:marRight w:val="0"/>
              <w:marTop w:val="0"/>
              <w:marBottom w:val="0"/>
              <w:divBdr>
                <w:top w:val="none" w:sz="0" w:space="0" w:color="auto"/>
                <w:left w:val="none" w:sz="0" w:space="0" w:color="auto"/>
                <w:bottom w:val="none" w:sz="0" w:space="0" w:color="auto"/>
                <w:right w:val="none" w:sz="0" w:space="0" w:color="auto"/>
              </w:divBdr>
            </w:div>
            <w:div w:id="1735858551">
              <w:marLeft w:val="0"/>
              <w:marRight w:val="0"/>
              <w:marTop w:val="0"/>
              <w:marBottom w:val="0"/>
              <w:divBdr>
                <w:top w:val="none" w:sz="0" w:space="0" w:color="auto"/>
                <w:left w:val="none" w:sz="0" w:space="0" w:color="auto"/>
                <w:bottom w:val="none" w:sz="0" w:space="0" w:color="auto"/>
                <w:right w:val="none" w:sz="0" w:space="0" w:color="auto"/>
              </w:divBdr>
            </w:div>
            <w:div w:id="1746025633">
              <w:marLeft w:val="0"/>
              <w:marRight w:val="0"/>
              <w:marTop w:val="0"/>
              <w:marBottom w:val="0"/>
              <w:divBdr>
                <w:top w:val="none" w:sz="0" w:space="0" w:color="auto"/>
                <w:left w:val="none" w:sz="0" w:space="0" w:color="auto"/>
                <w:bottom w:val="none" w:sz="0" w:space="0" w:color="auto"/>
                <w:right w:val="none" w:sz="0" w:space="0" w:color="auto"/>
              </w:divBdr>
            </w:div>
            <w:div w:id="1771050800">
              <w:marLeft w:val="0"/>
              <w:marRight w:val="0"/>
              <w:marTop w:val="0"/>
              <w:marBottom w:val="0"/>
              <w:divBdr>
                <w:top w:val="none" w:sz="0" w:space="0" w:color="auto"/>
                <w:left w:val="none" w:sz="0" w:space="0" w:color="auto"/>
                <w:bottom w:val="none" w:sz="0" w:space="0" w:color="auto"/>
                <w:right w:val="none" w:sz="0" w:space="0" w:color="auto"/>
              </w:divBdr>
            </w:div>
            <w:div w:id="1790737329">
              <w:marLeft w:val="0"/>
              <w:marRight w:val="0"/>
              <w:marTop w:val="0"/>
              <w:marBottom w:val="0"/>
              <w:divBdr>
                <w:top w:val="none" w:sz="0" w:space="0" w:color="auto"/>
                <w:left w:val="none" w:sz="0" w:space="0" w:color="auto"/>
                <w:bottom w:val="none" w:sz="0" w:space="0" w:color="auto"/>
                <w:right w:val="none" w:sz="0" w:space="0" w:color="auto"/>
              </w:divBdr>
            </w:div>
            <w:div w:id="1792091183">
              <w:marLeft w:val="0"/>
              <w:marRight w:val="0"/>
              <w:marTop w:val="0"/>
              <w:marBottom w:val="0"/>
              <w:divBdr>
                <w:top w:val="none" w:sz="0" w:space="0" w:color="auto"/>
                <w:left w:val="none" w:sz="0" w:space="0" w:color="auto"/>
                <w:bottom w:val="none" w:sz="0" w:space="0" w:color="auto"/>
                <w:right w:val="none" w:sz="0" w:space="0" w:color="auto"/>
              </w:divBdr>
            </w:div>
            <w:div w:id="1818918107">
              <w:marLeft w:val="0"/>
              <w:marRight w:val="0"/>
              <w:marTop w:val="0"/>
              <w:marBottom w:val="0"/>
              <w:divBdr>
                <w:top w:val="none" w:sz="0" w:space="0" w:color="auto"/>
                <w:left w:val="none" w:sz="0" w:space="0" w:color="auto"/>
                <w:bottom w:val="none" w:sz="0" w:space="0" w:color="auto"/>
                <w:right w:val="none" w:sz="0" w:space="0" w:color="auto"/>
              </w:divBdr>
            </w:div>
            <w:div w:id="1821118622">
              <w:marLeft w:val="0"/>
              <w:marRight w:val="0"/>
              <w:marTop w:val="0"/>
              <w:marBottom w:val="0"/>
              <w:divBdr>
                <w:top w:val="none" w:sz="0" w:space="0" w:color="auto"/>
                <w:left w:val="none" w:sz="0" w:space="0" w:color="auto"/>
                <w:bottom w:val="none" w:sz="0" w:space="0" w:color="auto"/>
                <w:right w:val="none" w:sz="0" w:space="0" w:color="auto"/>
              </w:divBdr>
            </w:div>
            <w:div w:id="1865709512">
              <w:marLeft w:val="0"/>
              <w:marRight w:val="0"/>
              <w:marTop w:val="0"/>
              <w:marBottom w:val="0"/>
              <w:divBdr>
                <w:top w:val="none" w:sz="0" w:space="0" w:color="auto"/>
                <w:left w:val="none" w:sz="0" w:space="0" w:color="auto"/>
                <w:bottom w:val="none" w:sz="0" w:space="0" w:color="auto"/>
                <w:right w:val="none" w:sz="0" w:space="0" w:color="auto"/>
              </w:divBdr>
            </w:div>
            <w:div w:id="1901794023">
              <w:marLeft w:val="0"/>
              <w:marRight w:val="0"/>
              <w:marTop w:val="0"/>
              <w:marBottom w:val="0"/>
              <w:divBdr>
                <w:top w:val="none" w:sz="0" w:space="0" w:color="auto"/>
                <w:left w:val="none" w:sz="0" w:space="0" w:color="auto"/>
                <w:bottom w:val="none" w:sz="0" w:space="0" w:color="auto"/>
                <w:right w:val="none" w:sz="0" w:space="0" w:color="auto"/>
              </w:divBdr>
            </w:div>
            <w:div w:id="1922256680">
              <w:marLeft w:val="0"/>
              <w:marRight w:val="0"/>
              <w:marTop w:val="0"/>
              <w:marBottom w:val="0"/>
              <w:divBdr>
                <w:top w:val="none" w:sz="0" w:space="0" w:color="auto"/>
                <w:left w:val="none" w:sz="0" w:space="0" w:color="auto"/>
                <w:bottom w:val="none" w:sz="0" w:space="0" w:color="auto"/>
                <w:right w:val="none" w:sz="0" w:space="0" w:color="auto"/>
              </w:divBdr>
            </w:div>
            <w:div w:id="1950355510">
              <w:marLeft w:val="0"/>
              <w:marRight w:val="0"/>
              <w:marTop w:val="0"/>
              <w:marBottom w:val="0"/>
              <w:divBdr>
                <w:top w:val="none" w:sz="0" w:space="0" w:color="auto"/>
                <w:left w:val="none" w:sz="0" w:space="0" w:color="auto"/>
                <w:bottom w:val="none" w:sz="0" w:space="0" w:color="auto"/>
                <w:right w:val="none" w:sz="0" w:space="0" w:color="auto"/>
              </w:divBdr>
            </w:div>
            <w:div w:id="1982032325">
              <w:marLeft w:val="0"/>
              <w:marRight w:val="0"/>
              <w:marTop w:val="0"/>
              <w:marBottom w:val="0"/>
              <w:divBdr>
                <w:top w:val="none" w:sz="0" w:space="0" w:color="auto"/>
                <w:left w:val="none" w:sz="0" w:space="0" w:color="auto"/>
                <w:bottom w:val="none" w:sz="0" w:space="0" w:color="auto"/>
                <w:right w:val="none" w:sz="0" w:space="0" w:color="auto"/>
              </w:divBdr>
            </w:div>
            <w:div w:id="2018071771">
              <w:marLeft w:val="0"/>
              <w:marRight w:val="0"/>
              <w:marTop w:val="0"/>
              <w:marBottom w:val="0"/>
              <w:divBdr>
                <w:top w:val="none" w:sz="0" w:space="0" w:color="auto"/>
                <w:left w:val="none" w:sz="0" w:space="0" w:color="auto"/>
                <w:bottom w:val="none" w:sz="0" w:space="0" w:color="auto"/>
                <w:right w:val="none" w:sz="0" w:space="0" w:color="auto"/>
              </w:divBdr>
            </w:div>
            <w:div w:id="2037270719">
              <w:marLeft w:val="0"/>
              <w:marRight w:val="0"/>
              <w:marTop w:val="0"/>
              <w:marBottom w:val="0"/>
              <w:divBdr>
                <w:top w:val="none" w:sz="0" w:space="0" w:color="auto"/>
                <w:left w:val="none" w:sz="0" w:space="0" w:color="auto"/>
                <w:bottom w:val="none" w:sz="0" w:space="0" w:color="auto"/>
                <w:right w:val="none" w:sz="0" w:space="0" w:color="auto"/>
              </w:divBdr>
            </w:div>
            <w:div w:id="2080129194">
              <w:marLeft w:val="0"/>
              <w:marRight w:val="0"/>
              <w:marTop w:val="0"/>
              <w:marBottom w:val="0"/>
              <w:divBdr>
                <w:top w:val="none" w:sz="0" w:space="0" w:color="auto"/>
                <w:left w:val="none" w:sz="0" w:space="0" w:color="auto"/>
                <w:bottom w:val="none" w:sz="0" w:space="0" w:color="auto"/>
                <w:right w:val="none" w:sz="0" w:space="0" w:color="auto"/>
              </w:divBdr>
            </w:div>
            <w:div w:id="2090347753">
              <w:marLeft w:val="0"/>
              <w:marRight w:val="0"/>
              <w:marTop w:val="0"/>
              <w:marBottom w:val="0"/>
              <w:divBdr>
                <w:top w:val="none" w:sz="0" w:space="0" w:color="auto"/>
                <w:left w:val="none" w:sz="0" w:space="0" w:color="auto"/>
                <w:bottom w:val="none" w:sz="0" w:space="0" w:color="auto"/>
                <w:right w:val="none" w:sz="0" w:space="0" w:color="auto"/>
              </w:divBdr>
            </w:div>
            <w:div w:id="2093356811">
              <w:marLeft w:val="0"/>
              <w:marRight w:val="0"/>
              <w:marTop w:val="0"/>
              <w:marBottom w:val="0"/>
              <w:divBdr>
                <w:top w:val="none" w:sz="0" w:space="0" w:color="auto"/>
                <w:left w:val="none" w:sz="0" w:space="0" w:color="auto"/>
                <w:bottom w:val="none" w:sz="0" w:space="0" w:color="auto"/>
                <w:right w:val="none" w:sz="0" w:space="0" w:color="auto"/>
              </w:divBdr>
            </w:div>
            <w:div w:id="212476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9478">
      <w:bodyDiv w:val="1"/>
      <w:marLeft w:val="0"/>
      <w:marRight w:val="0"/>
      <w:marTop w:val="0"/>
      <w:marBottom w:val="0"/>
      <w:divBdr>
        <w:top w:val="none" w:sz="0" w:space="0" w:color="auto"/>
        <w:left w:val="none" w:sz="0" w:space="0" w:color="auto"/>
        <w:bottom w:val="none" w:sz="0" w:space="0" w:color="auto"/>
        <w:right w:val="none" w:sz="0" w:space="0" w:color="auto"/>
      </w:divBdr>
      <w:divsChild>
        <w:div w:id="1280259579">
          <w:marLeft w:val="0"/>
          <w:marRight w:val="0"/>
          <w:marTop w:val="0"/>
          <w:marBottom w:val="0"/>
          <w:divBdr>
            <w:top w:val="none" w:sz="0" w:space="0" w:color="auto"/>
            <w:left w:val="none" w:sz="0" w:space="0" w:color="auto"/>
            <w:bottom w:val="none" w:sz="0" w:space="0" w:color="auto"/>
            <w:right w:val="none" w:sz="0" w:space="0" w:color="auto"/>
          </w:divBdr>
          <w:divsChild>
            <w:div w:id="22824657">
              <w:marLeft w:val="0"/>
              <w:marRight w:val="0"/>
              <w:marTop w:val="0"/>
              <w:marBottom w:val="0"/>
              <w:divBdr>
                <w:top w:val="none" w:sz="0" w:space="0" w:color="auto"/>
                <w:left w:val="none" w:sz="0" w:space="0" w:color="auto"/>
                <w:bottom w:val="none" w:sz="0" w:space="0" w:color="auto"/>
                <w:right w:val="none" w:sz="0" w:space="0" w:color="auto"/>
              </w:divBdr>
            </w:div>
            <w:div w:id="31075369">
              <w:marLeft w:val="0"/>
              <w:marRight w:val="0"/>
              <w:marTop w:val="0"/>
              <w:marBottom w:val="0"/>
              <w:divBdr>
                <w:top w:val="none" w:sz="0" w:space="0" w:color="auto"/>
                <w:left w:val="none" w:sz="0" w:space="0" w:color="auto"/>
                <w:bottom w:val="none" w:sz="0" w:space="0" w:color="auto"/>
                <w:right w:val="none" w:sz="0" w:space="0" w:color="auto"/>
              </w:divBdr>
            </w:div>
            <w:div w:id="71434656">
              <w:marLeft w:val="0"/>
              <w:marRight w:val="0"/>
              <w:marTop w:val="0"/>
              <w:marBottom w:val="0"/>
              <w:divBdr>
                <w:top w:val="none" w:sz="0" w:space="0" w:color="auto"/>
                <w:left w:val="none" w:sz="0" w:space="0" w:color="auto"/>
                <w:bottom w:val="none" w:sz="0" w:space="0" w:color="auto"/>
                <w:right w:val="none" w:sz="0" w:space="0" w:color="auto"/>
              </w:divBdr>
            </w:div>
            <w:div w:id="108669604">
              <w:marLeft w:val="0"/>
              <w:marRight w:val="0"/>
              <w:marTop w:val="0"/>
              <w:marBottom w:val="0"/>
              <w:divBdr>
                <w:top w:val="none" w:sz="0" w:space="0" w:color="auto"/>
                <w:left w:val="none" w:sz="0" w:space="0" w:color="auto"/>
                <w:bottom w:val="none" w:sz="0" w:space="0" w:color="auto"/>
                <w:right w:val="none" w:sz="0" w:space="0" w:color="auto"/>
              </w:divBdr>
            </w:div>
            <w:div w:id="113714981">
              <w:marLeft w:val="0"/>
              <w:marRight w:val="0"/>
              <w:marTop w:val="0"/>
              <w:marBottom w:val="0"/>
              <w:divBdr>
                <w:top w:val="none" w:sz="0" w:space="0" w:color="auto"/>
                <w:left w:val="none" w:sz="0" w:space="0" w:color="auto"/>
                <w:bottom w:val="none" w:sz="0" w:space="0" w:color="auto"/>
                <w:right w:val="none" w:sz="0" w:space="0" w:color="auto"/>
              </w:divBdr>
            </w:div>
            <w:div w:id="143353982">
              <w:marLeft w:val="0"/>
              <w:marRight w:val="0"/>
              <w:marTop w:val="0"/>
              <w:marBottom w:val="0"/>
              <w:divBdr>
                <w:top w:val="none" w:sz="0" w:space="0" w:color="auto"/>
                <w:left w:val="none" w:sz="0" w:space="0" w:color="auto"/>
                <w:bottom w:val="none" w:sz="0" w:space="0" w:color="auto"/>
                <w:right w:val="none" w:sz="0" w:space="0" w:color="auto"/>
              </w:divBdr>
            </w:div>
            <w:div w:id="148138732">
              <w:marLeft w:val="0"/>
              <w:marRight w:val="0"/>
              <w:marTop w:val="0"/>
              <w:marBottom w:val="0"/>
              <w:divBdr>
                <w:top w:val="none" w:sz="0" w:space="0" w:color="auto"/>
                <w:left w:val="none" w:sz="0" w:space="0" w:color="auto"/>
                <w:bottom w:val="none" w:sz="0" w:space="0" w:color="auto"/>
                <w:right w:val="none" w:sz="0" w:space="0" w:color="auto"/>
              </w:divBdr>
            </w:div>
            <w:div w:id="192691187">
              <w:marLeft w:val="0"/>
              <w:marRight w:val="0"/>
              <w:marTop w:val="0"/>
              <w:marBottom w:val="0"/>
              <w:divBdr>
                <w:top w:val="none" w:sz="0" w:space="0" w:color="auto"/>
                <w:left w:val="none" w:sz="0" w:space="0" w:color="auto"/>
                <w:bottom w:val="none" w:sz="0" w:space="0" w:color="auto"/>
                <w:right w:val="none" w:sz="0" w:space="0" w:color="auto"/>
              </w:divBdr>
            </w:div>
            <w:div w:id="205290899">
              <w:marLeft w:val="0"/>
              <w:marRight w:val="0"/>
              <w:marTop w:val="0"/>
              <w:marBottom w:val="0"/>
              <w:divBdr>
                <w:top w:val="none" w:sz="0" w:space="0" w:color="auto"/>
                <w:left w:val="none" w:sz="0" w:space="0" w:color="auto"/>
                <w:bottom w:val="none" w:sz="0" w:space="0" w:color="auto"/>
                <w:right w:val="none" w:sz="0" w:space="0" w:color="auto"/>
              </w:divBdr>
            </w:div>
            <w:div w:id="312029171">
              <w:marLeft w:val="0"/>
              <w:marRight w:val="0"/>
              <w:marTop w:val="0"/>
              <w:marBottom w:val="0"/>
              <w:divBdr>
                <w:top w:val="none" w:sz="0" w:space="0" w:color="auto"/>
                <w:left w:val="none" w:sz="0" w:space="0" w:color="auto"/>
                <w:bottom w:val="none" w:sz="0" w:space="0" w:color="auto"/>
                <w:right w:val="none" w:sz="0" w:space="0" w:color="auto"/>
              </w:divBdr>
            </w:div>
            <w:div w:id="378481499">
              <w:marLeft w:val="0"/>
              <w:marRight w:val="0"/>
              <w:marTop w:val="0"/>
              <w:marBottom w:val="0"/>
              <w:divBdr>
                <w:top w:val="none" w:sz="0" w:space="0" w:color="auto"/>
                <w:left w:val="none" w:sz="0" w:space="0" w:color="auto"/>
                <w:bottom w:val="none" w:sz="0" w:space="0" w:color="auto"/>
                <w:right w:val="none" w:sz="0" w:space="0" w:color="auto"/>
              </w:divBdr>
            </w:div>
            <w:div w:id="397092059">
              <w:marLeft w:val="0"/>
              <w:marRight w:val="0"/>
              <w:marTop w:val="0"/>
              <w:marBottom w:val="0"/>
              <w:divBdr>
                <w:top w:val="none" w:sz="0" w:space="0" w:color="auto"/>
                <w:left w:val="none" w:sz="0" w:space="0" w:color="auto"/>
                <w:bottom w:val="none" w:sz="0" w:space="0" w:color="auto"/>
                <w:right w:val="none" w:sz="0" w:space="0" w:color="auto"/>
              </w:divBdr>
            </w:div>
            <w:div w:id="435559283">
              <w:marLeft w:val="0"/>
              <w:marRight w:val="0"/>
              <w:marTop w:val="0"/>
              <w:marBottom w:val="0"/>
              <w:divBdr>
                <w:top w:val="none" w:sz="0" w:space="0" w:color="auto"/>
                <w:left w:val="none" w:sz="0" w:space="0" w:color="auto"/>
                <w:bottom w:val="none" w:sz="0" w:space="0" w:color="auto"/>
                <w:right w:val="none" w:sz="0" w:space="0" w:color="auto"/>
              </w:divBdr>
            </w:div>
            <w:div w:id="436561685">
              <w:marLeft w:val="0"/>
              <w:marRight w:val="0"/>
              <w:marTop w:val="0"/>
              <w:marBottom w:val="0"/>
              <w:divBdr>
                <w:top w:val="none" w:sz="0" w:space="0" w:color="auto"/>
                <w:left w:val="none" w:sz="0" w:space="0" w:color="auto"/>
                <w:bottom w:val="none" w:sz="0" w:space="0" w:color="auto"/>
                <w:right w:val="none" w:sz="0" w:space="0" w:color="auto"/>
              </w:divBdr>
            </w:div>
            <w:div w:id="443772166">
              <w:marLeft w:val="0"/>
              <w:marRight w:val="0"/>
              <w:marTop w:val="0"/>
              <w:marBottom w:val="0"/>
              <w:divBdr>
                <w:top w:val="none" w:sz="0" w:space="0" w:color="auto"/>
                <w:left w:val="none" w:sz="0" w:space="0" w:color="auto"/>
                <w:bottom w:val="none" w:sz="0" w:space="0" w:color="auto"/>
                <w:right w:val="none" w:sz="0" w:space="0" w:color="auto"/>
              </w:divBdr>
            </w:div>
            <w:div w:id="460347535">
              <w:marLeft w:val="0"/>
              <w:marRight w:val="0"/>
              <w:marTop w:val="0"/>
              <w:marBottom w:val="0"/>
              <w:divBdr>
                <w:top w:val="none" w:sz="0" w:space="0" w:color="auto"/>
                <w:left w:val="none" w:sz="0" w:space="0" w:color="auto"/>
                <w:bottom w:val="none" w:sz="0" w:space="0" w:color="auto"/>
                <w:right w:val="none" w:sz="0" w:space="0" w:color="auto"/>
              </w:divBdr>
            </w:div>
            <w:div w:id="464662233">
              <w:marLeft w:val="0"/>
              <w:marRight w:val="0"/>
              <w:marTop w:val="0"/>
              <w:marBottom w:val="0"/>
              <w:divBdr>
                <w:top w:val="none" w:sz="0" w:space="0" w:color="auto"/>
                <w:left w:val="none" w:sz="0" w:space="0" w:color="auto"/>
                <w:bottom w:val="none" w:sz="0" w:space="0" w:color="auto"/>
                <w:right w:val="none" w:sz="0" w:space="0" w:color="auto"/>
              </w:divBdr>
            </w:div>
            <w:div w:id="467943192">
              <w:marLeft w:val="0"/>
              <w:marRight w:val="0"/>
              <w:marTop w:val="0"/>
              <w:marBottom w:val="0"/>
              <w:divBdr>
                <w:top w:val="none" w:sz="0" w:space="0" w:color="auto"/>
                <w:left w:val="none" w:sz="0" w:space="0" w:color="auto"/>
                <w:bottom w:val="none" w:sz="0" w:space="0" w:color="auto"/>
                <w:right w:val="none" w:sz="0" w:space="0" w:color="auto"/>
              </w:divBdr>
            </w:div>
            <w:div w:id="490566733">
              <w:marLeft w:val="0"/>
              <w:marRight w:val="0"/>
              <w:marTop w:val="0"/>
              <w:marBottom w:val="0"/>
              <w:divBdr>
                <w:top w:val="none" w:sz="0" w:space="0" w:color="auto"/>
                <w:left w:val="none" w:sz="0" w:space="0" w:color="auto"/>
                <w:bottom w:val="none" w:sz="0" w:space="0" w:color="auto"/>
                <w:right w:val="none" w:sz="0" w:space="0" w:color="auto"/>
              </w:divBdr>
            </w:div>
            <w:div w:id="512914486">
              <w:marLeft w:val="0"/>
              <w:marRight w:val="0"/>
              <w:marTop w:val="0"/>
              <w:marBottom w:val="0"/>
              <w:divBdr>
                <w:top w:val="none" w:sz="0" w:space="0" w:color="auto"/>
                <w:left w:val="none" w:sz="0" w:space="0" w:color="auto"/>
                <w:bottom w:val="none" w:sz="0" w:space="0" w:color="auto"/>
                <w:right w:val="none" w:sz="0" w:space="0" w:color="auto"/>
              </w:divBdr>
            </w:div>
            <w:div w:id="519861254">
              <w:marLeft w:val="0"/>
              <w:marRight w:val="0"/>
              <w:marTop w:val="0"/>
              <w:marBottom w:val="0"/>
              <w:divBdr>
                <w:top w:val="none" w:sz="0" w:space="0" w:color="auto"/>
                <w:left w:val="none" w:sz="0" w:space="0" w:color="auto"/>
                <w:bottom w:val="none" w:sz="0" w:space="0" w:color="auto"/>
                <w:right w:val="none" w:sz="0" w:space="0" w:color="auto"/>
              </w:divBdr>
            </w:div>
            <w:div w:id="528838437">
              <w:marLeft w:val="0"/>
              <w:marRight w:val="0"/>
              <w:marTop w:val="0"/>
              <w:marBottom w:val="0"/>
              <w:divBdr>
                <w:top w:val="none" w:sz="0" w:space="0" w:color="auto"/>
                <w:left w:val="none" w:sz="0" w:space="0" w:color="auto"/>
                <w:bottom w:val="none" w:sz="0" w:space="0" w:color="auto"/>
                <w:right w:val="none" w:sz="0" w:space="0" w:color="auto"/>
              </w:divBdr>
            </w:div>
            <w:div w:id="550118176">
              <w:marLeft w:val="0"/>
              <w:marRight w:val="0"/>
              <w:marTop w:val="0"/>
              <w:marBottom w:val="0"/>
              <w:divBdr>
                <w:top w:val="none" w:sz="0" w:space="0" w:color="auto"/>
                <w:left w:val="none" w:sz="0" w:space="0" w:color="auto"/>
                <w:bottom w:val="none" w:sz="0" w:space="0" w:color="auto"/>
                <w:right w:val="none" w:sz="0" w:space="0" w:color="auto"/>
              </w:divBdr>
            </w:div>
            <w:div w:id="555891712">
              <w:marLeft w:val="0"/>
              <w:marRight w:val="0"/>
              <w:marTop w:val="0"/>
              <w:marBottom w:val="0"/>
              <w:divBdr>
                <w:top w:val="none" w:sz="0" w:space="0" w:color="auto"/>
                <w:left w:val="none" w:sz="0" w:space="0" w:color="auto"/>
                <w:bottom w:val="none" w:sz="0" w:space="0" w:color="auto"/>
                <w:right w:val="none" w:sz="0" w:space="0" w:color="auto"/>
              </w:divBdr>
            </w:div>
            <w:div w:id="559707683">
              <w:marLeft w:val="0"/>
              <w:marRight w:val="0"/>
              <w:marTop w:val="0"/>
              <w:marBottom w:val="0"/>
              <w:divBdr>
                <w:top w:val="none" w:sz="0" w:space="0" w:color="auto"/>
                <w:left w:val="none" w:sz="0" w:space="0" w:color="auto"/>
                <w:bottom w:val="none" w:sz="0" w:space="0" w:color="auto"/>
                <w:right w:val="none" w:sz="0" w:space="0" w:color="auto"/>
              </w:divBdr>
            </w:div>
            <w:div w:id="570313284">
              <w:marLeft w:val="0"/>
              <w:marRight w:val="0"/>
              <w:marTop w:val="0"/>
              <w:marBottom w:val="0"/>
              <w:divBdr>
                <w:top w:val="none" w:sz="0" w:space="0" w:color="auto"/>
                <w:left w:val="none" w:sz="0" w:space="0" w:color="auto"/>
                <w:bottom w:val="none" w:sz="0" w:space="0" w:color="auto"/>
                <w:right w:val="none" w:sz="0" w:space="0" w:color="auto"/>
              </w:divBdr>
            </w:div>
            <w:div w:id="604654267">
              <w:marLeft w:val="0"/>
              <w:marRight w:val="0"/>
              <w:marTop w:val="0"/>
              <w:marBottom w:val="0"/>
              <w:divBdr>
                <w:top w:val="none" w:sz="0" w:space="0" w:color="auto"/>
                <w:left w:val="none" w:sz="0" w:space="0" w:color="auto"/>
                <w:bottom w:val="none" w:sz="0" w:space="0" w:color="auto"/>
                <w:right w:val="none" w:sz="0" w:space="0" w:color="auto"/>
              </w:divBdr>
            </w:div>
            <w:div w:id="655695189">
              <w:marLeft w:val="0"/>
              <w:marRight w:val="0"/>
              <w:marTop w:val="0"/>
              <w:marBottom w:val="0"/>
              <w:divBdr>
                <w:top w:val="none" w:sz="0" w:space="0" w:color="auto"/>
                <w:left w:val="none" w:sz="0" w:space="0" w:color="auto"/>
                <w:bottom w:val="none" w:sz="0" w:space="0" w:color="auto"/>
                <w:right w:val="none" w:sz="0" w:space="0" w:color="auto"/>
              </w:divBdr>
            </w:div>
            <w:div w:id="662783172">
              <w:marLeft w:val="0"/>
              <w:marRight w:val="0"/>
              <w:marTop w:val="0"/>
              <w:marBottom w:val="0"/>
              <w:divBdr>
                <w:top w:val="none" w:sz="0" w:space="0" w:color="auto"/>
                <w:left w:val="none" w:sz="0" w:space="0" w:color="auto"/>
                <w:bottom w:val="none" w:sz="0" w:space="0" w:color="auto"/>
                <w:right w:val="none" w:sz="0" w:space="0" w:color="auto"/>
              </w:divBdr>
            </w:div>
            <w:div w:id="699865286">
              <w:marLeft w:val="0"/>
              <w:marRight w:val="0"/>
              <w:marTop w:val="0"/>
              <w:marBottom w:val="0"/>
              <w:divBdr>
                <w:top w:val="none" w:sz="0" w:space="0" w:color="auto"/>
                <w:left w:val="none" w:sz="0" w:space="0" w:color="auto"/>
                <w:bottom w:val="none" w:sz="0" w:space="0" w:color="auto"/>
                <w:right w:val="none" w:sz="0" w:space="0" w:color="auto"/>
              </w:divBdr>
            </w:div>
            <w:div w:id="764687988">
              <w:marLeft w:val="0"/>
              <w:marRight w:val="0"/>
              <w:marTop w:val="0"/>
              <w:marBottom w:val="0"/>
              <w:divBdr>
                <w:top w:val="none" w:sz="0" w:space="0" w:color="auto"/>
                <w:left w:val="none" w:sz="0" w:space="0" w:color="auto"/>
                <w:bottom w:val="none" w:sz="0" w:space="0" w:color="auto"/>
                <w:right w:val="none" w:sz="0" w:space="0" w:color="auto"/>
              </w:divBdr>
            </w:div>
            <w:div w:id="767194130">
              <w:marLeft w:val="0"/>
              <w:marRight w:val="0"/>
              <w:marTop w:val="0"/>
              <w:marBottom w:val="0"/>
              <w:divBdr>
                <w:top w:val="none" w:sz="0" w:space="0" w:color="auto"/>
                <w:left w:val="none" w:sz="0" w:space="0" w:color="auto"/>
                <w:bottom w:val="none" w:sz="0" w:space="0" w:color="auto"/>
                <w:right w:val="none" w:sz="0" w:space="0" w:color="auto"/>
              </w:divBdr>
            </w:div>
            <w:div w:id="858663198">
              <w:marLeft w:val="0"/>
              <w:marRight w:val="0"/>
              <w:marTop w:val="0"/>
              <w:marBottom w:val="0"/>
              <w:divBdr>
                <w:top w:val="none" w:sz="0" w:space="0" w:color="auto"/>
                <w:left w:val="none" w:sz="0" w:space="0" w:color="auto"/>
                <w:bottom w:val="none" w:sz="0" w:space="0" w:color="auto"/>
                <w:right w:val="none" w:sz="0" w:space="0" w:color="auto"/>
              </w:divBdr>
            </w:div>
            <w:div w:id="900754494">
              <w:marLeft w:val="0"/>
              <w:marRight w:val="0"/>
              <w:marTop w:val="0"/>
              <w:marBottom w:val="0"/>
              <w:divBdr>
                <w:top w:val="none" w:sz="0" w:space="0" w:color="auto"/>
                <w:left w:val="none" w:sz="0" w:space="0" w:color="auto"/>
                <w:bottom w:val="none" w:sz="0" w:space="0" w:color="auto"/>
                <w:right w:val="none" w:sz="0" w:space="0" w:color="auto"/>
              </w:divBdr>
            </w:div>
            <w:div w:id="908153806">
              <w:marLeft w:val="0"/>
              <w:marRight w:val="0"/>
              <w:marTop w:val="0"/>
              <w:marBottom w:val="0"/>
              <w:divBdr>
                <w:top w:val="none" w:sz="0" w:space="0" w:color="auto"/>
                <w:left w:val="none" w:sz="0" w:space="0" w:color="auto"/>
                <w:bottom w:val="none" w:sz="0" w:space="0" w:color="auto"/>
                <w:right w:val="none" w:sz="0" w:space="0" w:color="auto"/>
              </w:divBdr>
            </w:div>
            <w:div w:id="937718647">
              <w:marLeft w:val="0"/>
              <w:marRight w:val="0"/>
              <w:marTop w:val="0"/>
              <w:marBottom w:val="0"/>
              <w:divBdr>
                <w:top w:val="none" w:sz="0" w:space="0" w:color="auto"/>
                <w:left w:val="none" w:sz="0" w:space="0" w:color="auto"/>
                <w:bottom w:val="none" w:sz="0" w:space="0" w:color="auto"/>
                <w:right w:val="none" w:sz="0" w:space="0" w:color="auto"/>
              </w:divBdr>
            </w:div>
            <w:div w:id="946543566">
              <w:marLeft w:val="0"/>
              <w:marRight w:val="0"/>
              <w:marTop w:val="0"/>
              <w:marBottom w:val="0"/>
              <w:divBdr>
                <w:top w:val="none" w:sz="0" w:space="0" w:color="auto"/>
                <w:left w:val="none" w:sz="0" w:space="0" w:color="auto"/>
                <w:bottom w:val="none" w:sz="0" w:space="0" w:color="auto"/>
                <w:right w:val="none" w:sz="0" w:space="0" w:color="auto"/>
              </w:divBdr>
            </w:div>
            <w:div w:id="964656988">
              <w:marLeft w:val="0"/>
              <w:marRight w:val="0"/>
              <w:marTop w:val="0"/>
              <w:marBottom w:val="0"/>
              <w:divBdr>
                <w:top w:val="none" w:sz="0" w:space="0" w:color="auto"/>
                <w:left w:val="none" w:sz="0" w:space="0" w:color="auto"/>
                <w:bottom w:val="none" w:sz="0" w:space="0" w:color="auto"/>
                <w:right w:val="none" w:sz="0" w:space="0" w:color="auto"/>
              </w:divBdr>
            </w:div>
            <w:div w:id="975180316">
              <w:marLeft w:val="0"/>
              <w:marRight w:val="0"/>
              <w:marTop w:val="0"/>
              <w:marBottom w:val="0"/>
              <w:divBdr>
                <w:top w:val="none" w:sz="0" w:space="0" w:color="auto"/>
                <w:left w:val="none" w:sz="0" w:space="0" w:color="auto"/>
                <w:bottom w:val="none" w:sz="0" w:space="0" w:color="auto"/>
                <w:right w:val="none" w:sz="0" w:space="0" w:color="auto"/>
              </w:divBdr>
            </w:div>
            <w:div w:id="1037510569">
              <w:marLeft w:val="0"/>
              <w:marRight w:val="0"/>
              <w:marTop w:val="0"/>
              <w:marBottom w:val="0"/>
              <w:divBdr>
                <w:top w:val="none" w:sz="0" w:space="0" w:color="auto"/>
                <w:left w:val="none" w:sz="0" w:space="0" w:color="auto"/>
                <w:bottom w:val="none" w:sz="0" w:space="0" w:color="auto"/>
                <w:right w:val="none" w:sz="0" w:space="0" w:color="auto"/>
              </w:divBdr>
            </w:div>
            <w:div w:id="1059094345">
              <w:marLeft w:val="0"/>
              <w:marRight w:val="0"/>
              <w:marTop w:val="0"/>
              <w:marBottom w:val="0"/>
              <w:divBdr>
                <w:top w:val="none" w:sz="0" w:space="0" w:color="auto"/>
                <w:left w:val="none" w:sz="0" w:space="0" w:color="auto"/>
                <w:bottom w:val="none" w:sz="0" w:space="0" w:color="auto"/>
                <w:right w:val="none" w:sz="0" w:space="0" w:color="auto"/>
              </w:divBdr>
            </w:div>
            <w:div w:id="1084258561">
              <w:marLeft w:val="0"/>
              <w:marRight w:val="0"/>
              <w:marTop w:val="0"/>
              <w:marBottom w:val="0"/>
              <w:divBdr>
                <w:top w:val="none" w:sz="0" w:space="0" w:color="auto"/>
                <w:left w:val="none" w:sz="0" w:space="0" w:color="auto"/>
                <w:bottom w:val="none" w:sz="0" w:space="0" w:color="auto"/>
                <w:right w:val="none" w:sz="0" w:space="0" w:color="auto"/>
              </w:divBdr>
            </w:div>
            <w:div w:id="1091780370">
              <w:marLeft w:val="0"/>
              <w:marRight w:val="0"/>
              <w:marTop w:val="0"/>
              <w:marBottom w:val="0"/>
              <w:divBdr>
                <w:top w:val="none" w:sz="0" w:space="0" w:color="auto"/>
                <w:left w:val="none" w:sz="0" w:space="0" w:color="auto"/>
                <w:bottom w:val="none" w:sz="0" w:space="0" w:color="auto"/>
                <w:right w:val="none" w:sz="0" w:space="0" w:color="auto"/>
              </w:divBdr>
            </w:div>
            <w:div w:id="1100224000">
              <w:marLeft w:val="0"/>
              <w:marRight w:val="0"/>
              <w:marTop w:val="0"/>
              <w:marBottom w:val="0"/>
              <w:divBdr>
                <w:top w:val="none" w:sz="0" w:space="0" w:color="auto"/>
                <w:left w:val="none" w:sz="0" w:space="0" w:color="auto"/>
                <w:bottom w:val="none" w:sz="0" w:space="0" w:color="auto"/>
                <w:right w:val="none" w:sz="0" w:space="0" w:color="auto"/>
              </w:divBdr>
            </w:div>
            <w:div w:id="1118331211">
              <w:marLeft w:val="0"/>
              <w:marRight w:val="0"/>
              <w:marTop w:val="0"/>
              <w:marBottom w:val="0"/>
              <w:divBdr>
                <w:top w:val="none" w:sz="0" w:space="0" w:color="auto"/>
                <w:left w:val="none" w:sz="0" w:space="0" w:color="auto"/>
                <w:bottom w:val="none" w:sz="0" w:space="0" w:color="auto"/>
                <w:right w:val="none" w:sz="0" w:space="0" w:color="auto"/>
              </w:divBdr>
            </w:div>
            <w:div w:id="1136072897">
              <w:marLeft w:val="0"/>
              <w:marRight w:val="0"/>
              <w:marTop w:val="0"/>
              <w:marBottom w:val="0"/>
              <w:divBdr>
                <w:top w:val="none" w:sz="0" w:space="0" w:color="auto"/>
                <w:left w:val="none" w:sz="0" w:space="0" w:color="auto"/>
                <w:bottom w:val="none" w:sz="0" w:space="0" w:color="auto"/>
                <w:right w:val="none" w:sz="0" w:space="0" w:color="auto"/>
              </w:divBdr>
            </w:div>
            <w:div w:id="1141114350">
              <w:marLeft w:val="0"/>
              <w:marRight w:val="0"/>
              <w:marTop w:val="0"/>
              <w:marBottom w:val="0"/>
              <w:divBdr>
                <w:top w:val="none" w:sz="0" w:space="0" w:color="auto"/>
                <w:left w:val="none" w:sz="0" w:space="0" w:color="auto"/>
                <w:bottom w:val="none" w:sz="0" w:space="0" w:color="auto"/>
                <w:right w:val="none" w:sz="0" w:space="0" w:color="auto"/>
              </w:divBdr>
            </w:div>
            <w:div w:id="1158763767">
              <w:marLeft w:val="0"/>
              <w:marRight w:val="0"/>
              <w:marTop w:val="0"/>
              <w:marBottom w:val="0"/>
              <w:divBdr>
                <w:top w:val="none" w:sz="0" w:space="0" w:color="auto"/>
                <w:left w:val="none" w:sz="0" w:space="0" w:color="auto"/>
                <w:bottom w:val="none" w:sz="0" w:space="0" w:color="auto"/>
                <w:right w:val="none" w:sz="0" w:space="0" w:color="auto"/>
              </w:divBdr>
            </w:div>
            <w:div w:id="1165780632">
              <w:marLeft w:val="0"/>
              <w:marRight w:val="0"/>
              <w:marTop w:val="0"/>
              <w:marBottom w:val="0"/>
              <w:divBdr>
                <w:top w:val="none" w:sz="0" w:space="0" w:color="auto"/>
                <w:left w:val="none" w:sz="0" w:space="0" w:color="auto"/>
                <w:bottom w:val="none" w:sz="0" w:space="0" w:color="auto"/>
                <w:right w:val="none" w:sz="0" w:space="0" w:color="auto"/>
              </w:divBdr>
            </w:div>
            <w:div w:id="1205018627">
              <w:marLeft w:val="0"/>
              <w:marRight w:val="0"/>
              <w:marTop w:val="0"/>
              <w:marBottom w:val="0"/>
              <w:divBdr>
                <w:top w:val="none" w:sz="0" w:space="0" w:color="auto"/>
                <w:left w:val="none" w:sz="0" w:space="0" w:color="auto"/>
                <w:bottom w:val="none" w:sz="0" w:space="0" w:color="auto"/>
                <w:right w:val="none" w:sz="0" w:space="0" w:color="auto"/>
              </w:divBdr>
            </w:div>
            <w:div w:id="1249995075">
              <w:marLeft w:val="0"/>
              <w:marRight w:val="0"/>
              <w:marTop w:val="0"/>
              <w:marBottom w:val="0"/>
              <w:divBdr>
                <w:top w:val="none" w:sz="0" w:space="0" w:color="auto"/>
                <w:left w:val="none" w:sz="0" w:space="0" w:color="auto"/>
                <w:bottom w:val="none" w:sz="0" w:space="0" w:color="auto"/>
                <w:right w:val="none" w:sz="0" w:space="0" w:color="auto"/>
              </w:divBdr>
            </w:div>
            <w:div w:id="1251885876">
              <w:marLeft w:val="0"/>
              <w:marRight w:val="0"/>
              <w:marTop w:val="0"/>
              <w:marBottom w:val="0"/>
              <w:divBdr>
                <w:top w:val="none" w:sz="0" w:space="0" w:color="auto"/>
                <w:left w:val="none" w:sz="0" w:space="0" w:color="auto"/>
                <w:bottom w:val="none" w:sz="0" w:space="0" w:color="auto"/>
                <w:right w:val="none" w:sz="0" w:space="0" w:color="auto"/>
              </w:divBdr>
            </w:div>
            <w:div w:id="1254045726">
              <w:marLeft w:val="0"/>
              <w:marRight w:val="0"/>
              <w:marTop w:val="0"/>
              <w:marBottom w:val="0"/>
              <w:divBdr>
                <w:top w:val="none" w:sz="0" w:space="0" w:color="auto"/>
                <w:left w:val="none" w:sz="0" w:space="0" w:color="auto"/>
                <w:bottom w:val="none" w:sz="0" w:space="0" w:color="auto"/>
                <w:right w:val="none" w:sz="0" w:space="0" w:color="auto"/>
              </w:divBdr>
            </w:div>
            <w:div w:id="1265070820">
              <w:marLeft w:val="0"/>
              <w:marRight w:val="0"/>
              <w:marTop w:val="0"/>
              <w:marBottom w:val="0"/>
              <w:divBdr>
                <w:top w:val="none" w:sz="0" w:space="0" w:color="auto"/>
                <w:left w:val="none" w:sz="0" w:space="0" w:color="auto"/>
                <w:bottom w:val="none" w:sz="0" w:space="0" w:color="auto"/>
                <w:right w:val="none" w:sz="0" w:space="0" w:color="auto"/>
              </w:divBdr>
            </w:div>
            <w:div w:id="1279289814">
              <w:marLeft w:val="0"/>
              <w:marRight w:val="0"/>
              <w:marTop w:val="0"/>
              <w:marBottom w:val="0"/>
              <w:divBdr>
                <w:top w:val="none" w:sz="0" w:space="0" w:color="auto"/>
                <w:left w:val="none" w:sz="0" w:space="0" w:color="auto"/>
                <w:bottom w:val="none" w:sz="0" w:space="0" w:color="auto"/>
                <w:right w:val="none" w:sz="0" w:space="0" w:color="auto"/>
              </w:divBdr>
            </w:div>
            <w:div w:id="1289897013">
              <w:marLeft w:val="0"/>
              <w:marRight w:val="0"/>
              <w:marTop w:val="0"/>
              <w:marBottom w:val="0"/>
              <w:divBdr>
                <w:top w:val="none" w:sz="0" w:space="0" w:color="auto"/>
                <w:left w:val="none" w:sz="0" w:space="0" w:color="auto"/>
                <w:bottom w:val="none" w:sz="0" w:space="0" w:color="auto"/>
                <w:right w:val="none" w:sz="0" w:space="0" w:color="auto"/>
              </w:divBdr>
            </w:div>
            <w:div w:id="1299646128">
              <w:marLeft w:val="0"/>
              <w:marRight w:val="0"/>
              <w:marTop w:val="0"/>
              <w:marBottom w:val="0"/>
              <w:divBdr>
                <w:top w:val="none" w:sz="0" w:space="0" w:color="auto"/>
                <w:left w:val="none" w:sz="0" w:space="0" w:color="auto"/>
                <w:bottom w:val="none" w:sz="0" w:space="0" w:color="auto"/>
                <w:right w:val="none" w:sz="0" w:space="0" w:color="auto"/>
              </w:divBdr>
            </w:div>
            <w:div w:id="1301154897">
              <w:marLeft w:val="0"/>
              <w:marRight w:val="0"/>
              <w:marTop w:val="0"/>
              <w:marBottom w:val="0"/>
              <w:divBdr>
                <w:top w:val="none" w:sz="0" w:space="0" w:color="auto"/>
                <w:left w:val="none" w:sz="0" w:space="0" w:color="auto"/>
                <w:bottom w:val="none" w:sz="0" w:space="0" w:color="auto"/>
                <w:right w:val="none" w:sz="0" w:space="0" w:color="auto"/>
              </w:divBdr>
            </w:div>
            <w:div w:id="1344673209">
              <w:marLeft w:val="0"/>
              <w:marRight w:val="0"/>
              <w:marTop w:val="0"/>
              <w:marBottom w:val="0"/>
              <w:divBdr>
                <w:top w:val="none" w:sz="0" w:space="0" w:color="auto"/>
                <w:left w:val="none" w:sz="0" w:space="0" w:color="auto"/>
                <w:bottom w:val="none" w:sz="0" w:space="0" w:color="auto"/>
                <w:right w:val="none" w:sz="0" w:space="0" w:color="auto"/>
              </w:divBdr>
            </w:div>
            <w:div w:id="1371227798">
              <w:marLeft w:val="0"/>
              <w:marRight w:val="0"/>
              <w:marTop w:val="0"/>
              <w:marBottom w:val="0"/>
              <w:divBdr>
                <w:top w:val="none" w:sz="0" w:space="0" w:color="auto"/>
                <w:left w:val="none" w:sz="0" w:space="0" w:color="auto"/>
                <w:bottom w:val="none" w:sz="0" w:space="0" w:color="auto"/>
                <w:right w:val="none" w:sz="0" w:space="0" w:color="auto"/>
              </w:divBdr>
            </w:div>
            <w:div w:id="1426416404">
              <w:marLeft w:val="0"/>
              <w:marRight w:val="0"/>
              <w:marTop w:val="0"/>
              <w:marBottom w:val="0"/>
              <w:divBdr>
                <w:top w:val="none" w:sz="0" w:space="0" w:color="auto"/>
                <w:left w:val="none" w:sz="0" w:space="0" w:color="auto"/>
                <w:bottom w:val="none" w:sz="0" w:space="0" w:color="auto"/>
                <w:right w:val="none" w:sz="0" w:space="0" w:color="auto"/>
              </w:divBdr>
            </w:div>
            <w:div w:id="1434015155">
              <w:marLeft w:val="0"/>
              <w:marRight w:val="0"/>
              <w:marTop w:val="0"/>
              <w:marBottom w:val="0"/>
              <w:divBdr>
                <w:top w:val="none" w:sz="0" w:space="0" w:color="auto"/>
                <w:left w:val="none" w:sz="0" w:space="0" w:color="auto"/>
                <w:bottom w:val="none" w:sz="0" w:space="0" w:color="auto"/>
                <w:right w:val="none" w:sz="0" w:space="0" w:color="auto"/>
              </w:divBdr>
            </w:div>
            <w:div w:id="1437559140">
              <w:marLeft w:val="0"/>
              <w:marRight w:val="0"/>
              <w:marTop w:val="0"/>
              <w:marBottom w:val="0"/>
              <w:divBdr>
                <w:top w:val="none" w:sz="0" w:space="0" w:color="auto"/>
                <w:left w:val="none" w:sz="0" w:space="0" w:color="auto"/>
                <w:bottom w:val="none" w:sz="0" w:space="0" w:color="auto"/>
                <w:right w:val="none" w:sz="0" w:space="0" w:color="auto"/>
              </w:divBdr>
            </w:div>
            <w:div w:id="1446733825">
              <w:marLeft w:val="0"/>
              <w:marRight w:val="0"/>
              <w:marTop w:val="0"/>
              <w:marBottom w:val="0"/>
              <w:divBdr>
                <w:top w:val="none" w:sz="0" w:space="0" w:color="auto"/>
                <w:left w:val="none" w:sz="0" w:space="0" w:color="auto"/>
                <w:bottom w:val="none" w:sz="0" w:space="0" w:color="auto"/>
                <w:right w:val="none" w:sz="0" w:space="0" w:color="auto"/>
              </w:divBdr>
            </w:div>
            <w:div w:id="1450927376">
              <w:marLeft w:val="0"/>
              <w:marRight w:val="0"/>
              <w:marTop w:val="0"/>
              <w:marBottom w:val="0"/>
              <w:divBdr>
                <w:top w:val="none" w:sz="0" w:space="0" w:color="auto"/>
                <w:left w:val="none" w:sz="0" w:space="0" w:color="auto"/>
                <w:bottom w:val="none" w:sz="0" w:space="0" w:color="auto"/>
                <w:right w:val="none" w:sz="0" w:space="0" w:color="auto"/>
              </w:divBdr>
            </w:div>
            <w:div w:id="1460219290">
              <w:marLeft w:val="0"/>
              <w:marRight w:val="0"/>
              <w:marTop w:val="0"/>
              <w:marBottom w:val="0"/>
              <w:divBdr>
                <w:top w:val="none" w:sz="0" w:space="0" w:color="auto"/>
                <w:left w:val="none" w:sz="0" w:space="0" w:color="auto"/>
                <w:bottom w:val="none" w:sz="0" w:space="0" w:color="auto"/>
                <w:right w:val="none" w:sz="0" w:space="0" w:color="auto"/>
              </w:divBdr>
            </w:div>
            <w:div w:id="1460222620">
              <w:marLeft w:val="0"/>
              <w:marRight w:val="0"/>
              <w:marTop w:val="0"/>
              <w:marBottom w:val="0"/>
              <w:divBdr>
                <w:top w:val="none" w:sz="0" w:space="0" w:color="auto"/>
                <w:left w:val="none" w:sz="0" w:space="0" w:color="auto"/>
                <w:bottom w:val="none" w:sz="0" w:space="0" w:color="auto"/>
                <w:right w:val="none" w:sz="0" w:space="0" w:color="auto"/>
              </w:divBdr>
            </w:div>
            <w:div w:id="1688870789">
              <w:marLeft w:val="0"/>
              <w:marRight w:val="0"/>
              <w:marTop w:val="0"/>
              <w:marBottom w:val="0"/>
              <w:divBdr>
                <w:top w:val="none" w:sz="0" w:space="0" w:color="auto"/>
                <w:left w:val="none" w:sz="0" w:space="0" w:color="auto"/>
                <w:bottom w:val="none" w:sz="0" w:space="0" w:color="auto"/>
                <w:right w:val="none" w:sz="0" w:space="0" w:color="auto"/>
              </w:divBdr>
            </w:div>
            <w:div w:id="1722169693">
              <w:marLeft w:val="0"/>
              <w:marRight w:val="0"/>
              <w:marTop w:val="0"/>
              <w:marBottom w:val="0"/>
              <w:divBdr>
                <w:top w:val="none" w:sz="0" w:space="0" w:color="auto"/>
                <w:left w:val="none" w:sz="0" w:space="0" w:color="auto"/>
                <w:bottom w:val="none" w:sz="0" w:space="0" w:color="auto"/>
                <w:right w:val="none" w:sz="0" w:space="0" w:color="auto"/>
              </w:divBdr>
            </w:div>
            <w:div w:id="1757901741">
              <w:marLeft w:val="0"/>
              <w:marRight w:val="0"/>
              <w:marTop w:val="0"/>
              <w:marBottom w:val="0"/>
              <w:divBdr>
                <w:top w:val="none" w:sz="0" w:space="0" w:color="auto"/>
                <w:left w:val="none" w:sz="0" w:space="0" w:color="auto"/>
                <w:bottom w:val="none" w:sz="0" w:space="0" w:color="auto"/>
                <w:right w:val="none" w:sz="0" w:space="0" w:color="auto"/>
              </w:divBdr>
            </w:div>
            <w:div w:id="1778983163">
              <w:marLeft w:val="0"/>
              <w:marRight w:val="0"/>
              <w:marTop w:val="0"/>
              <w:marBottom w:val="0"/>
              <w:divBdr>
                <w:top w:val="none" w:sz="0" w:space="0" w:color="auto"/>
                <w:left w:val="none" w:sz="0" w:space="0" w:color="auto"/>
                <w:bottom w:val="none" w:sz="0" w:space="0" w:color="auto"/>
                <w:right w:val="none" w:sz="0" w:space="0" w:color="auto"/>
              </w:divBdr>
            </w:div>
            <w:div w:id="1813207413">
              <w:marLeft w:val="0"/>
              <w:marRight w:val="0"/>
              <w:marTop w:val="0"/>
              <w:marBottom w:val="0"/>
              <w:divBdr>
                <w:top w:val="none" w:sz="0" w:space="0" w:color="auto"/>
                <w:left w:val="none" w:sz="0" w:space="0" w:color="auto"/>
                <w:bottom w:val="none" w:sz="0" w:space="0" w:color="auto"/>
                <w:right w:val="none" w:sz="0" w:space="0" w:color="auto"/>
              </w:divBdr>
            </w:div>
            <w:div w:id="1844346851">
              <w:marLeft w:val="0"/>
              <w:marRight w:val="0"/>
              <w:marTop w:val="0"/>
              <w:marBottom w:val="0"/>
              <w:divBdr>
                <w:top w:val="none" w:sz="0" w:space="0" w:color="auto"/>
                <w:left w:val="none" w:sz="0" w:space="0" w:color="auto"/>
                <w:bottom w:val="none" w:sz="0" w:space="0" w:color="auto"/>
                <w:right w:val="none" w:sz="0" w:space="0" w:color="auto"/>
              </w:divBdr>
            </w:div>
            <w:div w:id="1846704487">
              <w:marLeft w:val="0"/>
              <w:marRight w:val="0"/>
              <w:marTop w:val="0"/>
              <w:marBottom w:val="0"/>
              <w:divBdr>
                <w:top w:val="none" w:sz="0" w:space="0" w:color="auto"/>
                <w:left w:val="none" w:sz="0" w:space="0" w:color="auto"/>
                <w:bottom w:val="none" w:sz="0" w:space="0" w:color="auto"/>
                <w:right w:val="none" w:sz="0" w:space="0" w:color="auto"/>
              </w:divBdr>
            </w:div>
            <w:div w:id="1875846663">
              <w:marLeft w:val="0"/>
              <w:marRight w:val="0"/>
              <w:marTop w:val="0"/>
              <w:marBottom w:val="0"/>
              <w:divBdr>
                <w:top w:val="none" w:sz="0" w:space="0" w:color="auto"/>
                <w:left w:val="none" w:sz="0" w:space="0" w:color="auto"/>
                <w:bottom w:val="none" w:sz="0" w:space="0" w:color="auto"/>
                <w:right w:val="none" w:sz="0" w:space="0" w:color="auto"/>
              </w:divBdr>
            </w:div>
            <w:div w:id="1876578236">
              <w:marLeft w:val="0"/>
              <w:marRight w:val="0"/>
              <w:marTop w:val="0"/>
              <w:marBottom w:val="0"/>
              <w:divBdr>
                <w:top w:val="none" w:sz="0" w:space="0" w:color="auto"/>
                <w:left w:val="none" w:sz="0" w:space="0" w:color="auto"/>
                <w:bottom w:val="none" w:sz="0" w:space="0" w:color="auto"/>
                <w:right w:val="none" w:sz="0" w:space="0" w:color="auto"/>
              </w:divBdr>
            </w:div>
            <w:div w:id="1907837529">
              <w:marLeft w:val="0"/>
              <w:marRight w:val="0"/>
              <w:marTop w:val="0"/>
              <w:marBottom w:val="0"/>
              <w:divBdr>
                <w:top w:val="none" w:sz="0" w:space="0" w:color="auto"/>
                <w:left w:val="none" w:sz="0" w:space="0" w:color="auto"/>
                <w:bottom w:val="none" w:sz="0" w:space="0" w:color="auto"/>
                <w:right w:val="none" w:sz="0" w:space="0" w:color="auto"/>
              </w:divBdr>
            </w:div>
            <w:div w:id="1932884528">
              <w:marLeft w:val="0"/>
              <w:marRight w:val="0"/>
              <w:marTop w:val="0"/>
              <w:marBottom w:val="0"/>
              <w:divBdr>
                <w:top w:val="none" w:sz="0" w:space="0" w:color="auto"/>
                <w:left w:val="none" w:sz="0" w:space="0" w:color="auto"/>
                <w:bottom w:val="none" w:sz="0" w:space="0" w:color="auto"/>
                <w:right w:val="none" w:sz="0" w:space="0" w:color="auto"/>
              </w:divBdr>
            </w:div>
            <w:div w:id="1973973207">
              <w:marLeft w:val="0"/>
              <w:marRight w:val="0"/>
              <w:marTop w:val="0"/>
              <w:marBottom w:val="0"/>
              <w:divBdr>
                <w:top w:val="none" w:sz="0" w:space="0" w:color="auto"/>
                <w:left w:val="none" w:sz="0" w:space="0" w:color="auto"/>
                <w:bottom w:val="none" w:sz="0" w:space="0" w:color="auto"/>
                <w:right w:val="none" w:sz="0" w:space="0" w:color="auto"/>
              </w:divBdr>
            </w:div>
            <w:div w:id="2008820627">
              <w:marLeft w:val="0"/>
              <w:marRight w:val="0"/>
              <w:marTop w:val="0"/>
              <w:marBottom w:val="0"/>
              <w:divBdr>
                <w:top w:val="none" w:sz="0" w:space="0" w:color="auto"/>
                <w:left w:val="none" w:sz="0" w:space="0" w:color="auto"/>
                <w:bottom w:val="none" w:sz="0" w:space="0" w:color="auto"/>
                <w:right w:val="none" w:sz="0" w:space="0" w:color="auto"/>
              </w:divBdr>
            </w:div>
            <w:div w:id="2037995421">
              <w:marLeft w:val="0"/>
              <w:marRight w:val="0"/>
              <w:marTop w:val="0"/>
              <w:marBottom w:val="0"/>
              <w:divBdr>
                <w:top w:val="none" w:sz="0" w:space="0" w:color="auto"/>
                <w:left w:val="none" w:sz="0" w:space="0" w:color="auto"/>
                <w:bottom w:val="none" w:sz="0" w:space="0" w:color="auto"/>
                <w:right w:val="none" w:sz="0" w:space="0" w:color="auto"/>
              </w:divBdr>
            </w:div>
            <w:div w:id="2038895734">
              <w:marLeft w:val="0"/>
              <w:marRight w:val="0"/>
              <w:marTop w:val="0"/>
              <w:marBottom w:val="0"/>
              <w:divBdr>
                <w:top w:val="none" w:sz="0" w:space="0" w:color="auto"/>
                <w:left w:val="none" w:sz="0" w:space="0" w:color="auto"/>
                <w:bottom w:val="none" w:sz="0" w:space="0" w:color="auto"/>
                <w:right w:val="none" w:sz="0" w:space="0" w:color="auto"/>
              </w:divBdr>
            </w:div>
            <w:div w:id="2050949848">
              <w:marLeft w:val="0"/>
              <w:marRight w:val="0"/>
              <w:marTop w:val="0"/>
              <w:marBottom w:val="0"/>
              <w:divBdr>
                <w:top w:val="none" w:sz="0" w:space="0" w:color="auto"/>
                <w:left w:val="none" w:sz="0" w:space="0" w:color="auto"/>
                <w:bottom w:val="none" w:sz="0" w:space="0" w:color="auto"/>
                <w:right w:val="none" w:sz="0" w:space="0" w:color="auto"/>
              </w:divBdr>
            </w:div>
            <w:div w:id="2057194820">
              <w:marLeft w:val="0"/>
              <w:marRight w:val="0"/>
              <w:marTop w:val="0"/>
              <w:marBottom w:val="0"/>
              <w:divBdr>
                <w:top w:val="none" w:sz="0" w:space="0" w:color="auto"/>
                <w:left w:val="none" w:sz="0" w:space="0" w:color="auto"/>
                <w:bottom w:val="none" w:sz="0" w:space="0" w:color="auto"/>
                <w:right w:val="none" w:sz="0" w:space="0" w:color="auto"/>
              </w:divBdr>
            </w:div>
            <w:div w:id="2068139593">
              <w:marLeft w:val="0"/>
              <w:marRight w:val="0"/>
              <w:marTop w:val="0"/>
              <w:marBottom w:val="0"/>
              <w:divBdr>
                <w:top w:val="none" w:sz="0" w:space="0" w:color="auto"/>
                <w:left w:val="none" w:sz="0" w:space="0" w:color="auto"/>
                <w:bottom w:val="none" w:sz="0" w:space="0" w:color="auto"/>
                <w:right w:val="none" w:sz="0" w:space="0" w:color="auto"/>
              </w:divBdr>
            </w:div>
            <w:div w:id="2077707138">
              <w:marLeft w:val="0"/>
              <w:marRight w:val="0"/>
              <w:marTop w:val="0"/>
              <w:marBottom w:val="0"/>
              <w:divBdr>
                <w:top w:val="none" w:sz="0" w:space="0" w:color="auto"/>
                <w:left w:val="none" w:sz="0" w:space="0" w:color="auto"/>
                <w:bottom w:val="none" w:sz="0" w:space="0" w:color="auto"/>
                <w:right w:val="none" w:sz="0" w:space="0" w:color="auto"/>
              </w:divBdr>
            </w:div>
            <w:div w:id="210973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8600">
      <w:bodyDiv w:val="1"/>
      <w:marLeft w:val="0"/>
      <w:marRight w:val="0"/>
      <w:marTop w:val="0"/>
      <w:marBottom w:val="0"/>
      <w:divBdr>
        <w:top w:val="none" w:sz="0" w:space="0" w:color="auto"/>
        <w:left w:val="none" w:sz="0" w:space="0" w:color="auto"/>
        <w:bottom w:val="none" w:sz="0" w:space="0" w:color="auto"/>
        <w:right w:val="none" w:sz="0" w:space="0" w:color="auto"/>
      </w:divBdr>
      <w:divsChild>
        <w:div w:id="1723823062">
          <w:marLeft w:val="0"/>
          <w:marRight w:val="0"/>
          <w:marTop w:val="0"/>
          <w:marBottom w:val="0"/>
          <w:divBdr>
            <w:top w:val="none" w:sz="0" w:space="0" w:color="auto"/>
            <w:left w:val="none" w:sz="0" w:space="0" w:color="auto"/>
            <w:bottom w:val="none" w:sz="0" w:space="0" w:color="auto"/>
            <w:right w:val="none" w:sz="0" w:space="0" w:color="auto"/>
          </w:divBdr>
          <w:divsChild>
            <w:div w:id="35397142">
              <w:marLeft w:val="0"/>
              <w:marRight w:val="0"/>
              <w:marTop w:val="0"/>
              <w:marBottom w:val="0"/>
              <w:divBdr>
                <w:top w:val="none" w:sz="0" w:space="0" w:color="auto"/>
                <w:left w:val="none" w:sz="0" w:space="0" w:color="auto"/>
                <w:bottom w:val="none" w:sz="0" w:space="0" w:color="auto"/>
                <w:right w:val="none" w:sz="0" w:space="0" w:color="auto"/>
              </w:divBdr>
            </w:div>
            <w:div w:id="36048933">
              <w:marLeft w:val="0"/>
              <w:marRight w:val="0"/>
              <w:marTop w:val="0"/>
              <w:marBottom w:val="0"/>
              <w:divBdr>
                <w:top w:val="none" w:sz="0" w:space="0" w:color="auto"/>
                <w:left w:val="none" w:sz="0" w:space="0" w:color="auto"/>
                <w:bottom w:val="none" w:sz="0" w:space="0" w:color="auto"/>
                <w:right w:val="none" w:sz="0" w:space="0" w:color="auto"/>
              </w:divBdr>
            </w:div>
            <w:div w:id="61759223">
              <w:marLeft w:val="0"/>
              <w:marRight w:val="0"/>
              <w:marTop w:val="0"/>
              <w:marBottom w:val="0"/>
              <w:divBdr>
                <w:top w:val="none" w:sz="0" w:space="0" w:color="auto"/>
                <w:left w:val="none" w:sz="0" w:space="0" w:color="auto"/>
                <w:bottom w:val="none" w:sz="0" w:space="0" w:color="auto"/>
                <w:right w:val="none" w:sz="0" w:space="0" w:color="auto"/>
              </w:divBdr>
            </w:div>
            <w:div w:id="70545564">
              <w:marLeft w:val="0"/>
              <w:marRight w:val="0"/>
              <w:marTop w:val="0"/>
              <w:marBottom w:val="0"/>
              <w:divBdr>
                <w:top w:val="none" w:sz="0" w:space="0" w:color="auto"/>
                <w:left w:val="none" w:sz="0" w:space="0" w:color="auto"/>
                <w:bottom w:val="none" w:sz="0" w:space="0" w:color="auto"/>
                <w:right w:val="none" w:sz="0" w:space="0" w:color="auto"/>
              </w:divBdr>
            </w:div>
            <w:div w:id="80687940">
              <w:marLeft w:val="0"/>
              <w:marRight w:val="0"/>
              <w:marTop w:val="0"/>
              <w:marBottom w:val="0"/>
              <w:divBdr>
                <w:top w:val="none" w:sz="0" w:space="0" w:color="auto"/>
                <w:left w:val="none" w:sz="0" w:space="0" w:color="auto"/>
                <w:bottom w:val="none" w:sz="0" w:space="0" w:color="auto"/>
                <w:right w:val="none" w:sz="0" w:space="0" w:color="auto"/>
              </w:divBdr>
            </w:div>
            <w:div w:id="161356534">
              <w:marLeft w:val="0"/>
              <w:marRight w:val="0"/>
              <w:marTop w:val="0"/>
              <w:marBottom w:val="0"/>
              <w:divBdr>
                <w:top w:val="none" w:sz="0" w:space="0" w:color="auto"/>
                <w:left w:val="none" w:sz="0" w:space="0" w:color="auto"/>
                <w:bottom w:val="none" w:sz="0" w:space="0" w:color="auto"/>
                <w:right w:val="none" w:sz="0" w:space="0" w:color="auto"/>
              </w:divBdr>
            </w:div>
            <w:div w:id="203834676">
              <w:marLeft w:val="0"/>
              <w:marRight w:val="0"/>
              <w:marTop w:val="0"/>
              <w:marBottom w:val="0"/>
              <w:divBdr>
                <w:top w:val="none" w:sz="0" w:space="0" w:color="auto"/>
                <w:left w:val="none" w:sz="0" w:space="0" w:color="auto"/>
                <w:bottom w:val="none" w:sz="0" w:space="0" w:color="auto"/>
                <w:right w:val="none" w:sz="0" w:space="0" w:color="auto"/>
              </w:divBdr>
            </w:div>
            <w:div w:id="247275489">
              <w:marLeft w:val="0"/>
              <w:marRight w:val="0"/>
              <w:marTop w:val="0"/>
              <w:marBottom w:val="0"/>
              <w:divBdr>
                <w:top w:val="none" w:sz="0" w:space="0" w:color="auto"/>
                <w:left w:val="none" w:sz="0" w:space="0" w:color="auto"/>
                <w:bottom w:val="none" w:sz="0" w:space="0" w:color="auto"/>
                <w:right w:val="none" w:sz="0" w:space="0" w:color="auto"/>
              </w:divBdr>
            </w:div>
            <w:div w:id="341056489">
              <w:marLeft w:val="0"/>
              <w:marRight w:val="0"/>
              <w:marTop w:val="0"/>
              <w:marBottom w:val="0"/>
              <w:divBdr>
                <w:top w:val="none" w:sz="0" w:space="0" w:color="auto"/>
                <w:left w:val="none" w:sz="0" w:space="0" w:color="auto"/>
                <w:bottom w:val="none" w:sz="0" w:space="0" w:color="auto"/>
                <w:right w:val="none" w:sz="0" w:space="0" w:color="auto"/>
              </w:divBdr>
            </w:div>
            <w:div w:id="403916305">
              <w:marLeft w:val="0"/>
              <w:marRight w:val="0"/>
              <w:marTop w:val="0"/>
              <w:marBottom w:val="0"/>
              <w:divBdr>
                <w:top w:val="none" w:sz="0" w:space="0" w:color="auto"/>
                <w:left w:val="none" w:sz="0" w:space="0" w:color="auto"/>
                <w:bottom w:val="none" w:sz="0" w:space="0" w:color="auto"/>
                <w:right w:val="none" w:sz="0" w:space="0" w:color="auto"/>
              </w:divBdr>
            </w:div>
            <w:div w:id="455760745">
              <w:marLeft w:val="0"/>
              <w:marRight w:val="0"/>
              <w:marTop w:val="0"/>
              <w:marBottom w:val="0"/>
              <w:divBdr>
                <w:top w:val="none" w:sz="0" w:space="0" w:color="auto"/>
                <w:left w:val="none" w:sz="0" w:space="0" w:color="auto"/>
                <w:bottom w:val="none" w:sz="0" w:space="0" w:color="auto"/>
                <w:right w:val="none" w:sz="0" w:space="0" w:color="auto"/>
              </w:divBdr>
            </w:div>
            <w:div w:id="495995104">
              <w:marLeft w:val="0"/>
              <w:marRight w:val="0"/>
              <w:marTop w:val="0"/>
              <w:marBottom w:val="0"/>
              <w:divBdr>
                <w:top w:val="none" w:sz="0" w:space="0" w:color="auto"/>
                <w:left w:val="none" w:sz="0" w:space="0" w:color="auto"/>
                <w:bottom w:val="none" w:sz="0" w:space="0" w:color="auto"/>
                <w:right w:val="none" w:sz="0" w:space="0" w:color="auto"/>
              </w:divBdr>
            </w:div>
            <w:div w:id="608857706">
              <w:marLeft w:val="0"/>
              <w:marRight w:val="0"/>
              <w:marTop w:val="0"/>
              <w:marBottom w:val="0"/>
              <w:divBdr>
                <w:top w:val="none" w:sz="0" w:space="0" w:color="auto"/>
                <w:left w:val="none" w:sz="0" w:space="0" w:color="auto"/>
                <w:bottom w:val="none" w:sz="0" w:space="0" w:color="auto"/>
                <w:right w:val="none" w:sz="0" w:space="0" w:color="auto"/>
              </w:divBdr>
            </w:div>
            <w:div w:id="609120938">
              <w:marLeft w:val="0"/>
              <w:marRight w:val="0"/>
              <w:marTop w:val="0"/>
              <w:marBottom w:val="0"/>
              <w:divBdr>
                <w:top w:val="none" w:sz="0" w:space="0" w:color="auto"/>
                <w:left w:val="none" w:sz="0" w:space="0" w:color="auto"/>
                <w:bottom w:val="none" w:sz="0" w:space="0" w:color="auto"/>
                <w:right w:val="none" w:sz="0" w:space="0" w:color="auto"/>
              </w:divBdr>
            </w:div>
            <w:div w:id="734402588">
              <w:marLeft w:val="0"/>
              <w:marRight w:val="0"/>
              <w:marTop w:val="0"/>
              <w:marBottom w:val="0"/>
              <w:divBdr>
                <w:top w:val="none" w:sz="0" w:space="0" w:color="auto"/>
                <w:left w:val="none" w:sz="0" w:space="0" w:color="auto"/>
                <w:bottom w:val="none" w:sz="0" w:space="0" w:color="auto"/>
                <w:right w:val="none" w:sz="0" w:space="0" w:color="auto"/>
              </w:divBdr>
            </w:div>
            <w:div w:id="759912052">
              <w:marLeft w:val="0"/>
              <w:marRight w:val="0"/>
              <w:marTop w:val="0"/>
              <w:marBottom w:val="0"/>
              <w:divBdr>
                <w:top w:val="none" w:sz="0" w:space="0" w:color="auto"/>
                <w:left w:val="none" w:sz="0" w:space="0" w:color="auto"/>
                <w:bottom w:val="none" w:sz="0" w:space="0" w:color="auto"/>
                <w:right w:val="none" w:sz="0" w:space="0" w:color="auto"/>
              </w:divBdr>
            </w:div>
            <w:div w:id="830025064">
              <w:marLeft w:val="0"/>
              <w:marRight w:val="0"/>
              <w:marTop w:val="0"/>
              <w:marBottom w:val="0"/>
              <w:divBdr>
                <w:top w:val="none" w:sz="0" w:space="0" w:color="auto"/>
                <w:left w:val="none" w:sz="0" w:space="0" w:color="auto"/>
                <w:bottom w:val="none" w:sz="0" w:space="0" w:color="auto"/>
                <w:right w:val="none" w:sz="0" w:space="0" w:color="auto"/>
              </w:divBdr>
            </w:div>
            <w:div w:id="897743810">
              <w:marLeft w:val="0"/>
              <w:marRight w:val="0"/>
              <w:marTop w:val="0"/>
              <w:marBottom w:val="0"/>
              <w:divBdr>
                <w:top w:val="none" w:sz="0" w:space="0" w:color="auto"/>
                <w:left w:val="none" w:sz="0" w:space="0" w:color="auto"/>
                <w:bottom w:val="none" w:sz="0" w:space="0" w:color="auto"/>
                <w:right w:val="none" w:sz="0" w:space="0" w:color="auto"/>
              </w:divBdr>
            </w:div>
            <w:div w:id="919407864">
              <w:marLeft w:val="0"/>
              <w:marRight w:val="0"/>
              <w:marTop w:val="0"/>
              <w:marBottom w:val="0"/>
              <w:divBdr>
                <w:top w:val="none" w:sz="0" w:space="0" w:color="auto"/>
                <w:left w:val="none" w:sz="0" w:space="0" w:color="auto"/>
                <w:bottom w:val="none" w:sz="0" w:space="0" w:color="auto"/>
                <w:right w:val="none" w:sz="0" w:space="0" w:color="auto"/>
              </w:divBdr>
            </w:div>
            <w:div w:id="961812273">
              <w:marLeft w:val="0"/>
              <w:marRight w:val="0"/>
              <w:marTop w:val="0"/>
              <w:marBottom w:val="0"/>
              <w:divBdr>
                <w:top w:val="none" w:sz="0" w:space="0" w:color="auto"/>
                <w:left w:val="none" w:sz="0" w:space="0" w:color="auto"/>
                <w:bottom w:val="none" w:sz="0" w:space="0" w:color="auto"/>
                <w:right w:val="none" w:sz="0" w:space="0" w:color="auto"/>
              </w:divBdr>
            </w:div>
            <w:div w:id="1005666230">
              <w:marLeft w:val="0"/>
              <w:marRight w:val="0"/>
              <w:marTop w:val="0"/>
              <w:marBottom w:val="0"/>
              <w:divBdr>
                <w:top w:val="none" w:sz="0" w:space="0" w:color="auto"/>
                <w:left w:val="none" w:sz="0" w:space="0" w:color="auto"/>
                <w:bottom w:val="none" w:sz="0" w:space="0" w:color="auto"/>
                <w:right w:val="none" w:sz="0" w:space="0" w:color="auto"/>
              </w:divBdr>
            </w:div>
            <w:div w:id="1009018416">
              <w:marLeft w:val="0"/>
              <w:marRight w:val="0"/>
              <w:marTop w:val="0"/>
              <w:marBottom w:val="0"/>
              <w:divBdr>
                <w:top w:val="none" w:sz="0" w:space="0" w:color="auto"/>
                <w:left w:val="none" w:sz="0" w:space="0" w:color="auto"/>
                <w:bottom w:val="none" w:sz="0" w:space="0" w:color="auto"/>
                <w:right w:val="none" w:sz="0" w:space="0" w:color="auto"/>
              </w:divBdr>
            </w:div>
            <w:div w:id="1038699534">
              <w:marLeft w:val="0"/>
              <w:marRight w:val="0"/>
              <w:marTop w:val="0"/>
              <w:marBottom w:val="0"/>
              <w:divBdr>
                <w:top w:val="none" w:sz="0" w:space="0" w:color="auto"/>
                <w:left w:val="none" w:sz="0" w:space="0" w:color="auto"/>
                <w:bottom w:val="none" w:sz="0" w:space="0" w:color="auto"/>
                <w:right w:val="none" w:sz="0" w:space="0" w:color="auto"/>
              </w:divBdr>
            </w:div>
            <w:div w:id="1043597509">
              <w:marLeft w:val="0"/>
              <w:marRight w:val="0"/>
              <w:marTop w:val="0"/>
              <w:marBottom w:val="0"/>
              <w:divBdr>
                <w:top w:val="none" w:sz="0" w:space="0" w:color="auto"/>
                <w:left w:val="none" w:sz="0" w:space="0" w:color="auto"/>
                <w:bottom w:val="none" w:sz="0" w:space="0" w:color="auto"/>
                <w:right w:val="none" w:sz="0" w:space="0" w:color="auto"/>
              </w:divBdr>
            </w:div>
            <w:div w:id="1069812330">
              <w:marLeft w:val="0"/>
              <w:marRight w:val="0"/>
              <w:marTop w:val="0"/>
              <w:marBottom w:val="0"/>
              <w:divBdr>
                <w:top w:val="none" w:sz="0" w:space="0" w:color="auto"/>
                <w:left w:val="none" w:sz="0" w:space="0" w:color="auto"/>
                <w:bottom w:val="none" w:sz="0" w:space="0" w:color="auto"/>
                <w:right w:val="none" w:sz="0" w:space="0" w:color="auto"/>
              </w:divBdr>
            </w:div>
            <w:div w:id="1111389766">
              <w:marLeft w:val="0"/>
              <w:marRight w:val="0"/>
              <w:marTop w:val="0"/>
              <w:marBottom w:val="0"/>
              <w:divBdr>
                <w:top w:val="none" w:sz="0" w:space="0" w:color="auto"/>
                <w:left w:val="none" w:sz="0" w:space="0" w:color="auto"/>
                <w:bottom w:val="none" w:sz="0" w:space="0" w:color="auto"/>
                <w:right w:val="none" w:sz="0" w:space="0" w:color="auto"/>
              </w:divBdr>
            </w:div>
            <w:div w:id="1163933926">
              <w:marLeft w:val="0"/>
              <w:marRight w:val="0"/>
              <w:marTop w:val="0"/>
              <w:marBottom w:val="0"/>
              <w:divBdr>
                <w:top w:val="none" w:sz="0" w:space="0" w:color="auto"/>
                <w:left w:val="none" w:sz="0" w:space="0" w:color="auto"/>
                <w:bottom w:val="none" w:sz="0" w:space="0" w:color="auto"/>
                <w:right w:val="none" w:sz="0" w:space="0" w:color="auto"/>
              </w:divBdr>
            </w:div>
            <w:div w:id="1168793029">
              <w:marLeft w:val="0"/>
              <w:marRight w:val="0"/>
              <w:marTop w:val="0"/>
              <w:marBottom w:val="0"/>
              <w:divBdr>
                <w:top w:val="none" w:sz="0" w:space="0" w:color="auto"/>
                <w:left w:val="none" w:sz="0" w:space="0" w:color="auto"/>
                <w:bottom w:val="none" w:sz="0" w:space="0" w:color="auto"/>
                <w:right w:val="none" w:sz="0" w:space="0" w:color="auto"/>
              </w:divBdr>
            </w:div>
            <w:div w:id="1174226698">
              <w:marLeft w:val="0"/>
              <w:marRight w:val="0"/>
              <w:marTop w:val="0"/>
              <w:marBottom w:val="0"/>
              <w:divBdr>
                <w:top w:val="none" w:sz="0" w:space="0" w:color="auto"/>
                <w:left w:val="none" w:sz="0" w:space="0" w:color="auto"/>
                <w:bottom w:val="none" w:sz="0" w:space="0" w:color="auto"/>
                <w:right w:val="none" w:sz="0" w:space="0" w:color="auto"/>
              </w:divBdr>
            </w:div>
            <w:div w:id="1195383791">
              <w:marLeft w:val="0"/>
              <w:marRight w:val="0"/>
              <w:marTop w:val="0"/>
              <w:marBottom w:val="0"/>
              <w:divBdr>
                <w:top w:val="none" w:sz="0" w:space="0" w:color="auto"/>
                <w:left w:val="none" w:sz="0" w:space="0" w:color="auto"/>
                <w:bottom w:val="none" w:sz="0" w:space="0" w:color="auto"/>
                <w:right w:val="none" w:sz="0" w:space="0" w:color="auto"/>
              </w:divBdr>
            </w:div>
            <w:div w:id="1203982723">
              <w:marLeft w:val="0"/>
              <w:marRight w:val="0"/>
              <w:marTop w:val="0"/>
              <w:marBottom w:val="0"/>
              <w:divBdr>
                <w:top w:val="none" w:sz="0" w:space="0" w:color="auto"/>
                <w:left w:val="none" w:sz="0" w:space="0" w:color="auto"/>
                <w:bottom w:val="none" w:sz="0" w:space="0" w:color="auto"/>
                <w:right w:val="none" w:sz="0" w:space="0" w:color="auto"/>
              </w:divBdr>
            </w:div>
            <w:div w:id="1234312202">
              <w:marLeft w:val="0"/>
              <w:marRight w:val="0"/>
              <w:marTop w:val="0"/>
              <w:marBottom w:val="0"/>
              <w:divBdr>
                <w:top w:val="none" w:sz="0" w:space="0" w:color="auto"/>
                <w:left w:val="none" w:sz="0" w:space="0" w:color="auto"/>
                <w:bottom w:val="none" w:sz="0" w:space="0" w:color="auto"/>
                <w:right w:val="none" w:sz="0" w:space="0" w:color="auto"/>
              </w:divBdr>
            </w:div>
            <w:div w:id="1244677740">
              <w:marLeft w:val="0"/>
              <w:marRight w:val="0"/>
              <w:marTop w:val="0"/>
              <w:marBottom w:val="0"/>
              <w:divBdr>
                <w:top w:val="none" w:sz="0" w:space="0" w:color="auto"/>
                <w:left w:val="none" w:sz="0" w:space="0" w:color="auto"/>
                <w:bottom w:val="none" w:sz="0" w:space="0" w:color="auto"/>
                <w:right w:val="none" w:sz="0" w:space="0" w:color="auto"/>
              </w:divBdr>
            </w:div>
            <w:div w:id="1291279629">
              <w:marLeft w:val="0"/>
              <w:marRight w:val="0"/>
              <w:marTop w:val="0"/>
              <w:marBottom w:val="0"/>
              <w:divBdr>
                <w:top w:val="none" w:sz="0" w:space="0" w:color="auto"/>
                <w:left w:val="none" w:sz="0" w:space="0" w:color="auto"/>
                <w:bottom w:val="none" w:sz="0" w:space="0" w:color="auto"/>
                <w:right w:val="none" w:sz="0" w:space="0" w:color="auto"/>
              </w:divBdr>
            </w:div>
            <w:div w:id="1307708074">
              <w:marLeft w:val="0"/>
              <w:marRight w:val="0"/>
              <w:marTop w:val="0"/>
              <w:marBottom w:val="0"/>
              <w:divBdr>
                <w:top w:val="none" w:sz="0" w:space="0" w:color="auto"/>
                <w:left w:val="none" w:sz="0" w:space="0" w:color="auto"/>
                <w:bottom w:val="none" w:sz="0" w:space="0" w:color="auto"/>
                <w:right w:val="none" w:sz="0" w:space="0" w:color="auto"/>
              </w:divBdr>
            </w:div>
            <w:div w:id="1330258421">
              <w:marLeft w:val="0"/>
              <w:marRight w:val="0"/>
              <w:marTop w:val="0"/>
              <w:marBottom w:val="0"/>
              <w:divBdr>
                <w:top w:val="none" w:sz="0" w:space="0" w:color="auto"/>
                <w:left w:val="none" w:sz="0" w:space="0" w:color="auto"/>
                <w:bottom w:val="none" w:sz="0" w:space="0" w:color="auto"/>
                <w:right w:val="none" w:sz="0" w:space="0" w:color="auto"/>
              </w:divBdr>
            </w:div>
            <w:div w:id="1368067219">
              <w:marLeft w:val="0"/>
              <w:marRight w:val="0"/>
              <w:marTop w:val="0"/>
              <w:marBottom w:val="0"/>
              <w:divBdr>
                <w:top w:val="none" w:sz="0" w:space="0" w:color="auto"/>
                <w:left w:val="none" w:sz="0" w:space="0" w:color="auto"/>
                <w:bottom w:val="none" w:sz="0" w:space="0" w:color="auto"/>
                <w:right w:val="none" w:sz="0" w:space="0" w:color="auto"/>
              </w:divBdr>
            </w:div>
            <w:div w:id="1432049989">
              <w:marLeft w:val="0"/>
              <w:marRight w:val="0"/>
              <w:marTop w:val="0"/>
              <w:marBottom w:val="0"/>
              <w:divBdr>
                <w:top w:val="none" w:sz="0" w:space="0" w:color="auto"/>
                <w:left w:val="none" w:sz="0" w:space="0" w:color="auto"/>
                <w:bottom w:val="none" w:sz="0" w:space="0" w:color="auto"/>
                <w:right w:val="none" w:sz="0" w:space="0" w:color="auto"/>
              </w:divBdr>
            </w:div>
            <w:div w:id="1499617945">
              <w:marLeft w:val="0"/>
              <w:marRight w:val="0"/>
              <w:marTop w:val="0"/>
              <w:marBottom w:val="0"/>
              <w:divBdr>
                <w:top w:val="none" w:sz="0" w:space="0" w:color="auto"/>
                <w:left w:val="none" w:sz="0" w:space="0" w:color="auto"/>
                <w:bottom w:val="none" w:sz="0" w:space="0" w:color="auto"/>
                <w:right w:val="none" w:sz="0" w:space="0" w:color="auto"/>
              </w:divBdr>
            </w:div>
            <w:div w:id="1501504349">
              <w:marLeft w:val="0"/>
              <w:marRight w:val="0"/>
              <w:marTop w:val="0"/>
              <w:marBottom w:val="0"/>
              <w:divBdr>
                <w:top w:val="none" w:sz="0" w:space="0" w:color="auto"/>
                <w:left w:val="none" w:sz="0" w:space="0" w:color="auto"/>
                <w:bottom w:val="none" w:sz="0" w:space="0" w:color="auto"/>
                <w:right w:val="none" w:sz="0" w:space="0" w:color="auto"/>
              </w:divBdr>
            </w:div>
            <w:div w:id="1548637925">
              <w:marLeft w:val="0"/>
              <w:marRight w:val="0"/>
              <w:marTop w:val="0"/>
              <w:marBottom w:val="0"/>
              <w:divBdr>
                <w:top w:val="none" w:sz="0" w:space="0" w:color="auto"/>
                <w:left w:val="none" w:sz="0" w:space="0" w:color="auto"/>
                <w:bottom w:val="none" w:sz="0" w:space="0" w:color="auto"/>
                <w:right w:val="none" w:sz="0" w:space="0" w:color="auto"/>
              </w:divBdr>
            </w:div>
            <w:div w:id="1658537056">
              <w:marLeft w:val="0"/>
              <w:marRight w:val="0"/>
              <w:marTop w:val="0"/>
              <w:marBottom w:val="0"/>
              <w:divBdr>
                <w:top w:val="none" w:sz="0" w:space="0" w:color="auto"/>
                <w:left w:val="none" w:sz="0" w:space="0" w:color="auto"/>
                <w:bottom w:val="none" w:sz="0" w:space="0" w:color="auto"/>
                <w:right w:val="none" w:sz="0" w:space="0" w:color="auto"/>
              </w:divBdr>
            </w:div>
            <w:div w:id="1697458570">
              <w:marLeft w:val="0"/>
              <w:marRight w:val="0"/>
              <w:marTop w:val="0"/>
              <w:marBottom w:val="0"/>
              <w:divBdr>
                <w:top w:val="none" w:sz="0" w:space="0" w:color="auto"/>
                <w:left w:val="none" w:sz="0" w:space="0" w:color="auto"/>
                <w:bottom w:val="none" w:sz="0" w:space="0" w:color="auto"/>
                <w:right w:val="none" w:sz="0" w:space="0" w:color="auto"/>
              </w:divBdr>
            </w:div>
            <w:div w:id="1704669876">
              <w:marLeft w:val="0"/>
              <w:marRight w:val="0"/>
              <w:marTop w:val="0"/>
              <w:marBottom w:val="0"/>
              <w:divBdr>
                <w:top w:val="none" w:sz="0" w:space="0" w:color="auto"/>
                <w:left w:val="none" w:sz="0" w:space="0" w:color="auto"/>
                <w:bottom w:val="none" w:sz="0" w:space="0" w:color="auto"/>
                <w:right w:val="none" w:sz="0" w:space="0" w:color="auto"/>
              </w:divBdr>
            </w:div>
            <w:div w:id="1714308666">
              <w:marLeft w:val="0"/>
              <w:marRight w:val="0"/>
              <w:marTop w:val="0"/>
              <w:marBottom w:val="0"/>
              <w:divBdr>
                <w:top w:val="none" w:sz="0" w:space="0" w:color="auto"/>
                <w:left w:val="none" w:sz="0" w:space="0" w:color="auto"/>
                <w:bottom w:val="none" w:sz="0" w:space="0" w:color="auto"/>
                <w:right w:val="none" w:sz="0" w:space="0" w:color="auto"/>
              </w:divBdr>
            </w:div>
            <w:div w:id="1792943624">
              <w:marLeft w:val="0"/>
              <w:marRight w:val="0"/>
              <w:marTop w:val="0"/>
              <w:marBottom w:val="0"/>
              <w:divBdr>
                <w:top w:val="none" w:sz="0" w:space="0" w:color="auto"/>
                <w:left w:val="none" w:sz="0" w:space="0" w:color="auto"/>
                <w:bottom w:val="none" w:sz="0" w:space="0" w:color="auto"/>
                <w:right w:val="none" w:sz="0" w:space="0" w:color="auto"/>
              </w:divBdr>
            </w:div>
            <w:div w:id="1814834188">
              <w:marLeft w:val="0"/>
              <w:marRight w:val="0"/>
              <w:marTop w:val="0"/>
              <w:marBottom w:val="0"/>
              <w:divBdr>
                <w:top w:val="none" w:sz="0" w:space="0" w:color="auto"/>
                <w:left w:val="none" w:sz="0" w:space="0" w:color="auto"/>
                <w:bottom w:val="none" w:sz="0" w:space="0" w:color="auto"/>
                <w:right w:val="none" w:sz="0" w:space="0" w:color="auto"/>
              </w:divBdr>
            </w:div>
            <w:div w:id="1877695383">
              <w:marLeft w:val="0"/>
              <w:marRight w:val="0"/>
              <w:marTop w:val="0"/>
              <w:marBottom w:val="0"/>
              <w:divBdr>
                <w:top w:val="none" w:sz="0" w:space="0" w:color="auto"/>
                <w:left w:val="none" w:sz="0" w:space="0" w:color="auto"/>
                <w:bottom w:val="none" w:sz="0" w:space="0" w:color="auto"/>
                <w:right w:val="none" w:sz="0" w:space="0" w:color="auto"/>
              </w:divBdr>
            </w:div>
            <w:div w:id="1884252388">
              <w:marLeft w:val="0"/>
              <w:marRight w:val="0"/>
              <w:marTop w:val="0"/>
              <w:marBottom w:val="0"/>
              <w:divBdr>
                <w:top w:val="none" w:sz="0" w:space="0" w:color="auto"/>
                <w:left w:val="none" w:sz="0" w:space="0" w:color="auto"/>
                <w:bottom w:val="none" w:sz="0" w:space="0" w:color="auto"/>
                <w:right w:val="none" w:sz="0" w:space="0" w:color="auto"/>
              </w:divBdr>
            </w:div>
            <w:div w:id="1887915056">
              <w:marLeft w:val="0"/>
              <w:marRight w:val="0"/>
              <w:marTop w:val="0"/>
              <w:marBottom w:val="0"/>
              <w:divBdr>
                <w:top w:val="none" w:sz="0" w:space="0" w:color="auto"/>
                <w:left w:val="none" w:sz="0" w:space="0" w:color="auto"/>
                <w:bottom w:val="none" w:sz="0" w:space="0" w:color="auto"/>
                <w:right w:val="none" w:sz="0" w:space="0" w:color="auto"/>
              </w:divBdr>
            </w:div>
            <w:div w:id="1920091167">
              <w:marLeft w:val="0"/>
              <w:marRight w:val="0"/>
              <w:marTop w:val="0"/>
              <w:marBottom w:val="0"/>
              <w:divBdr>
                <w:top w:val="none" w:sz="0" w:space="0" w:color="auto"/>
                <w:left w:val="none" w:sz="0" w:space="0" w:color="auto"/>
                <w:bottom w:val="none" w:sz="0" w:space="0" w:color="auto"/>
                <w:right w:val="none" w:sz="0" w:space="0" w:color="auto"/>
              </w:divBdr>
            </w:div>
            <w:div w:id="1965429189">
              <w:marLeft w:val="0"/>
              <w:marRight w:val="0"/>
              <w:marTop w:val="0"/>
              <w:marBottom w:val="0"/>
              <w:divBdr>
                <w:top w:val="none" w:sz="0" w:space="0" w:color="auto"/>
                <w:left w:val="none" w:sz="0" w:space="0" w:color="auto"/>
                <w:bottom w:val="none" w:sz="0" w:space="0" w:color="auto"/>
                <w:right w:val="none" w:sz="0" w:space="0" w:color="auto"/>
              </w:divBdr>
            </w:div>
            <w:div w:id="1983273229">
              <w:marLeft w:val="0"/>
              <w:marRight w:val="0"/>
              <w:marTop w:val="0"/>
              <w:marBottom w:val="0"/>
              <w:divBdr>
                <w:top w:val="none" w:sz="0" w:space="0" w:color="auto"/>
                <w:left w:val="none" w:sz="0" w:space="0" w:color="auto"/>
                <w:bottom w:val="none" w:sz="0" w:space="0" w:color="auto"/>
                <w:right w:val="none" w:sz="0" w:space="0" w:color="auto"/>
              </w:divBdr>
            </w:div>
            <w:div w:id="2009093042">
              <w:marLeft w:val="0"/>
              <w:marRight w:val="0"/>
              <w:marTop w:val="0"/>
              <w:marBottom w:val="0"/>
              <w:divBdr>
                <w:top w:val="none" w:sz="0" w:space="0" w:color="auto"/>
                <w:left w:val="none" w:sz="0" w:space="0" w:color="auto"/>
                <w:bottom w:val="none" w:sz="0" w:space="0" w:color="auto"/>
                <w:right w:val="none" w:sz="0" w:space="0" w:color="auto"/>
              </w:divBdr>
            </w:div>
            <w:div w:id="2036541520">
              <w:marLeft w:val="0"/>
              <w:marRight w:val="0"/>
              <w:marTop w:val="0"/>
              <w:marBottom w:val="0"/>
              <w:divBdr>
                <w:top w:val="none" w:sz="0" w:space="0" w:color="auto"/>
                <w:left w:val="none" w:sz="0" w:space="0" w:color="auto"/>
                <w:bottom w:val="none" w:sz="0" w:space="0" w:color="auto"/>
                <w:right w:val="none" w:sz="0" w:space="0" w:color="auto"/>
              </w:divBdr>
            </w:div>
            <w:div w:id="2039232382">
              <w:marLeft w:val="0"/>
              <w:marRight w:val="0"/>
              <w:marTop w:val="0"/>
              <w:marBottom w:val="0"/>
              <w:divBdr>
                <w:top w:val="none" w:sz="0" w:space="0" w:color="auto"/>
                <w:left w:val="none" w:sz="0" w:space="0" w:color="auto"/>
                <w:bottom w:val="none" w:sz="0" w:space="0" w:color="auto"/>
                <w:right w:val="none" w:sz="0" w:space="0" w:color="auto"/>
              </w:divBdr>
            </w:div>
            <w:div w:id="2060013417">
              <w:marLeft w:val="0"/>
              <w:marRight w:val="0"/>
              <w:marTop w:val="0"/>
              <w:marBottom w:val="0"/>
              <w:divBdr>
                <w:top w:val="none" w:sz="0" w:space="0" w:color="auto"/>
                <w:left w:val="none" w:sz="0" w:space="0" w:color="auto"/>
                <w:bottom w:val="none" w:sz="0" w:space="0" w:color="auto"/>
                <w:right w:val="none" w:sz="0" w:space="0" w:color="auto"/>
              </w:divBdr>
            </w:div>
            <w:div w:id="2061586504">
              <w:marLeft w:val="0"/>
              <w:marRight w:val="0"/>
              <w:marTop w:val="0"/>
              <w:marBottom w:val="0"/>
              <w:divBdr>
                <w:top w:val="none" w:sz="0" w:space="0" w:color="auto"/>
                <w:left w:val="none" w:sz="0" w:space="0" w:color="auto"/>
                <w:bottom w:val="none" w:sz="0" w:space="0" w:color="auto"/>
                <w:right w:val="none" w:sz="0" w:space="0" w:color="auto"/>
              </w:divBdr>
            </w:div>
            <w:div w:id="2109696076">
              <w:marLeft w:val="0"/>
              <w:marRight w:val="0"/>
              <w:marTop w:val="0"/>
              <w:marBottom w:val="0"/>
              <w:divBdr>
                <w:top w:val="none" w:sz="0" w:space="0" w:color="auto"/>
                <w:left w:val="none" w:sz="0" w:space="0" w:color="auto"/>
                <w:bottom w:val="none" w:sz="0" w:space="0" w:color="auto"/>
                <w:right w:val="none" w:sz="0" w:space="0" w:color="auto"/>
              </w:divBdr>
            </w:div>
            <w:div w:id="2111467120">
              <w:marLeft w:val="0"/>
              <w:marRight w:val="0"/>
              <w:marTop w:val="0"/>
              <w:marBottom w:val="0"/>
              <w:divBdr>
                <w:top w:val="none" w:sz="0" w:space="0" w:color="auto"/>
                <w:left w:val="none" w:sz="0" w:space="0" w:color="auto"/>
                <w:bottom w:val="none" w:sz="0" w:space="0" w:color="auto"/>
                <w:right w:val="none" w:sz="0" w:space="0" w:color="auto"/>
              </w:divBdr>
            </w:div>
            <w:div w:id="2116823371">
              <w:marLeft w:val="0"/>
              <w:marRight w:val="0"/>
              <w:marTop w:val="0"/>
              <w:marBottom w:val="0"/>
              <w:divBdr>
                <w:top w:val="none" w:sz="0" w:space="0" w:color="auto"/>
                <w:left w:val="none" w:sz="0" w:space="0" w:color="auto"/>
                <w:bottom w:val="none" w:sz="0" w:space="0" w:color="auto"/>
                <w:right w:val="none" w:sz="0" w:space="0" w:color="auto"/>
              </w:divBdr>
            </w:div>
            <w:div w:id="211786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0808">
      <w:bodyDiv w:val="1"/>
      <w:marLeft w:val="0"/>
      <w:marRight w:val="0"/>
      <w:marTop w:val="0"/>
      <w:marBottom w:val="0"/>
      <w:divBdr>
        <w:top w:val="none" w:sz="0" w:space="0" w:color="auto"/>
        <w:left w:val="none" w:sz="0" w:space="0" w:color="auto"/>
        <w:bottom w:val="none" w:sz="0" w:space="0" w:color="auto"/>
        <w:right w:val="none" w:sz="0" w:space="0" w:color="auto"/>
      </w:divBdr>
      <w:divsChild>
        <w:div w:id="1907449505">
          <w:marLeft w:val="0"/>
          <w:marRight w:val="0"/>
          <w:marTop w:val="0"/>
          <w:marBottom w:val="0"/>
          <w:divBdr>
            <w:top w:val="none" w:sz="0" w:space="0" w:color="auto"/>
            <w:left w:val="none" w:sz="0" w:space="0" w:color="auto"/>
            <w:bottom w:val="none" w:sz="0" w:space="0" w:color="auto"/>
            <w:right w:val="none" w:sz="0" w:space="0" w:color="auto"/>
          </w:divBdr>
          <w:divsChild>
            <w:div w:id="194463172">
              <w:marLeft w:val="0"/>
              <w:marRight w:val="0"/>
              <w:marTop w:val="0"/>
              <w:marBottom w:val="0"/>
              <w:divBdr>
                <w:top w:val="none" w:sz="0" w:space="0" w:color="auto"/>
                <w:left w:val="none" w:sz="0" w:space="0" w:color="auto"/>
                <w:bottom w:val="none" w:sz="0" w:space="0" w:color="auto"/>
                <w:right w:val="none" w:sz="0" w:space="0" w:color="auto"/>
              </w:divBdr>
            </w:div>
            <w:div w:id="270744266">
              <w:marLeft w:val="0"/>
              <w:marRight w:val="0"/>
              <w:marTop w:val="0"/>
              <w:marBottom w:val="0"/>
              <w:divBdr>
                <w:top w:val="none" w:sz="0" w:space="0" w:color="auto"/>
                <w:left w:val="none" w:sz="0" w:space="0" w:color="auto"/>
                <w:bottom w:val="none" w:sz="0" w:space="0" w:color="auto"/>
                <w:right w:val="none" w:sz="0" w:space="0" w:color="auto"/>
              </w:divBdr>
            </w:div>
            <w:div w:id="281739485">
              <w:marLeft w:val="0"/>
              <w:marRight w:val="0"/>
              <w:marTop w:val="0"/>
              <w:marBottom w:val="0"/>
              <w:divBdr>
                <w:top w:val="none" w:sz="0" w:space="0" w:color="auto"/>
                <w:left w:val="none" w:sz="0" w:space="0" w:color="auto"/>
                <w:bottom w:val="none" w:sz="0" w:space="0" w:color="auto"/>
                <w:right w:val="none" w:sz="0" w:space="0" w:color="auto"/>
              </w:divBdr>
            </w:div>
            <w:div w:id="358043466">
              <w:marLeft w:val="0"/>
              <w:marRight w:val="0"/>
              <w:marTop w:val="0"/>
              <w:marBottom w:val="0"/>
              <w:divBdr>
                <w:top w:val="none" w:sz="0" w:space="0" w:color="auto"/>
                <w:left w:val="none" w:sz="0" w:space="0" w:color="auto"/>
                <w:bottom w:val="none" w:sz="0" w:space="0" w:color="auto"/>
                <w:right w:val="none" w:sz="0" w:space="0" w:color="auto"/>
              </w:divBdr>
            </w:div>
            <w:div w:id="487668264">
              <w:marLeft w:val="0"/>
              <w:marRight w:val="0"/>
              <w:marTop w:val="0"/>
              <w:marBottom w:val="0"/>
              <w:divBdr>
                <w:top w:val="none" w:sz="0" w:space="0" w:color="auto"/>
                <w:left w:val="none" w:sz="0" w:space="0" w:color="auto"/>
                <w:bottom w:val="none" w:sz="0" w:space="0" w:color="auto"/>
                <w:right w:val="none" w:sz="0" w:space="0" w:color="auto"/>
              </w:divBdr>
            </w:div>
            <w:div w:id="543442611">
              <w:marLeft w:val="0"/>
              <w:marRight w:val="0"/>
              <w:marTop w:val="0"/>
              <w:marBottom w:val="0"/>
              <w:divBdr>
                <w:top w:val="none" w:sz="0" w:space="0" w:color="auto"/>
                <w:left w:val="none" w:sz="0" w:space="0" w:color="auto"/>
                <w:bottom w:val="none" w:sz="0" w:space="0" w:color="auto"/>
                <w:right w:val="none" w:sz="0" w:space="0" w:color="auto"/>
              </w:divBdr>
            </w:div>
            <w:div w:id="625358098">
              <w:marLeft w:val="0"/>
              <w:marRight w:val="0"/>
              <w:marTop w:val="0"/>
              <w:marBottom w:val="0"/>
              <w:divBdr>
                <w:top w:val="none" w:sz="0" w:space="0" w:color="auto"/>
                <w:left w:val="none" w:sz="0" w:space="0" w:color="auto"/>
                <w:bottom w:val="none" w:sz="0" w:space="0" w:color="auto"/>
                <w:right w:val="none" w:sz="0" w:space="0" w:color="auto"/>
              </w:divBdr>
            </w:div>
            <w:div w:id="887187818">
              <w:marLeft w:val="0"/>
              <w:marRight w:val="0"/>
              <w:marTop w:val="0"/>
              <w:marBottom w:val="0"/>
              <w:divBdr>
                <w:top w:val="none" w:sz="0" w:space="0" w:color="auto"/>
                <w:left w:val="none" w:sz="0" w:space="0" w:color="auto"/>
                <w:bottom w:val="none" w:sz="0" w:space="0" w:color="auto"/>
                <w:right w:val="none" w:sz="0" w:space="0" w:color="auto"/>
              </w:divBdr>
            </w:div>
            <w:div w:id="889463771">
              <w:marLeft w:val="0"/>
              <w:marRight w:val="0"/>
              <w:marTop w:val="0"/>
              <w:marBottom w:val="0"/>
              <w:divBdr>
                <w:top w:val="none" w:sz="0" w:space="0" w:color="auto"/>
                <w:left w:val="none" w:sz="0" w:space="0" w:color="auto"/>
                <w:bottom w:val="none" w:sz="0" w:space="0" w:color="auto"/>
                <w:right w:val="none" w:sz="0" w:space="0" w:color="auto"/>
              </w:divBdr>
            </w:div>
            <w:div w:id="1085801755">
              <w:marLeft w:val="0"/>
              <w:marRight w:val="0"/>
              <w:marTop w:val="0"/>
              <w:marBottom w:val="0"/>
              <w:divBdr>
                <w:top w:val="none" w:sz="0" w:space="0" w:color="auto"/>
                <w:left w:val="none" w:sz="0" w:space="0" w:color="auto"/>
                <w:bottom w:val="none" w:sz="0" w:space="0" w:color="auto"/>
                <w:right w:val="none" w:sz="0" w:space="0" w:color="auto"/>
              </w:divBdr>
            </w:div>
            <w:div w:id="1088237705">
              <w:marLeft w:val="0"/>
              <w:marRight w:val="0"/>
              <w:marTop w:val="0"/>
              <w:marBottom w:val="0"/>
              <w:divBdr>
                <w:top w:val="none" w:sz="0" w:space="0" w:color="auto"/>
                <w:left w:val="none" w:sz="0" w:space="0" w:color="auto"/>
                <w:bottom w:val="none" w:sz="0" w:space="0" w:color="auto"/>
                <w:right w:val="none" w:sz="0" w:space="0" w:color="auto"/>
              </w:divBdr>
            </w:div>
            <w:div w:id="1531188250">
              <w:marLeft w:val="0"/>
              <w:marRight w:val="0"/>
              <w:marTop w:val="0"/>
              <w:marBottom w:val="0"/>
              <w:divBdr>
                <w:top w:val="none" w:sz="0" w:space="0" w:color="auto"/>
                <w:left w:val="none" w:sz="0" w:space="0" w:color="auto"/>
                <w:bottom w:val="none" w:sz="0" w:space="0" w:color="auto"/>
                <w:right w:val="none" w:sz="0" w:space="0" w:color="auto"/>
              </w:divBdr>
            </w:div>
            <w:div w:id="1545556633">
              <w:marLeft w:val="0"/>
              <w:marRight w:val="0"/>
              <w:marTop w:val="0"/>
              <w:marBottom w:val="0"/>
              <w:divBdr>
                <w:top w:val="none" w:sz="0" w:space="0" w:color="auto"/>
                <w:left w:val="none" w:sz="0" w:space="0" w:color="auto"/>
                <w:bottom w:val="none" w:sz="0" w:space="0" w:color="auto"/>
                <w:right w:val="none" w:sz="0" w:space="0" w:color="auto"/>
              </w:divBdr>
            </w:div>
            <w:div w:id="1588230096">
              <w:marLeft w:val="0"/>
              <w:marRight w:val="0"/>
              <w:marTop w:val="0"/>
              <w:marBottom w:val="0"/>
              <w:divBdr>
                <w:top w:val="none" w:sz="0" w:space="0" w:color="auto"/>
                <w:left w:val="none" w:sz="0" w:space="0" w:color="auto"/>
                <w:bottom w:val="none" w:sz="0" w:space="0" w:color="auto"/>
                <w:right w:val="none" w:sz="0" w:space="0" w:color="auto"/>
              </w:divBdr>
            </w:div>
            <w:div w:id="1614630809">
              <w:marLeft w:val="0"/>
              <w:marRight w:val="0"/>
              <w:marTop w:val="0"/>
              <w:marBottom w:val="0"/>
              <w:divBdr>
                <w:top w:val="none" w:sz="0" w:space="0" w:color="auto"/>
                <w:left w:val="none" w:sz="0" w:space="0" w:color="auto"/>
                <w:bottom w:val="none" w:sz="0" w:space="0" w:color="auto"/>
                <w:right w:val="none" w:sz="0" w:space="0" w:color="auto"/>
              </w:divBdr>
            </w:div>
            <w:div w:id="1627737633">
              <w:marLeft w:val="0"/>
              <w:marRight w:val="0"/>
              <w:marTop w:val="0"/>
              <w:marBottom w:val="0"/>
              <w:divBdr>
                <w:top w:val="none" w:sz="0" w:space="0" w:color="auto"/>
                <w:left w:val="none" w:sz="0" w:space="0" w:color="auto"/>
                <w:bottom w:val="none" w:sz="0" w:space="0" w:color="auto"/>
                <w:right w:val="none" w:sz="0" w:space="0" w:color="auto"/>
              </w:divBdr>
            </w:div>
            <w:div w:id="1735856000">
              <w:marLeft w:val="0"/>
              <w:marRight w:val="0"/>
              <w:marTop w:val="0"/>
              <w:marBottom w:val="0"/>
              <w:divBdr>
                <w:top w:val="none" w:sz="0" w:space="0" w:color="auto"/>
                <w:left w:val="none" w:sz="0" w:space="0" w:color="auto"/>
                <w:bottom w:val="none" w:sz="0" w:space="0" w:color="auto"/>
                <w:right w:val="none" w:sz="0" w:space="0" w:color="auto"/>
              </w:divBdr>
            </w:div>
            <w:div w:id="1785341313">
              <w:marLeft w:val="0"/>
              <w:marRight w:val="0"/>
              <w:marTop w:val="0"/>
              <w:marBottom w:val="0"/>
              <w:divBdr>
                <w:top w:val="none" w:sz="0" w:space="0" w:color="auto"/>
                <w:left w:val="none" w:sz="0" w:space="0" w:color="auto"/>
                <w:bottom w:val="none" w:sz="0" w:space="0" w:color="auto"/>
                <w:right w:val="none" w:sz="0" w:space="0" w:color="auto"/>
              </w:divBdr>
            </w:div>
            <w:div w:id="1790472220">
              <w:marLeft w:val="0"/>
              <w:marRight w:val="0"/>
              <w:marTop w:val="0"/>
              <w:marBottom w:val="0"/>
              <w:divBdr>
                <w:top w:val="none" w:sz="0" w:space="0" w:color="auto"/>
                <w:left w:val="none" w:sz="0" w:space="0" w:color="auto"/>
                <w:bottom w:val="none" w:sz="0" w:space="0" w:color="auto"/>
                <w:right w:val="none" w:sz="0" w:space="0" w:color="auto"/>
              </w:divBdr>
            </w:div>
            <w:div w:id="1891336065">
              <w:marLeft w:val="0"/>
              <w:marRight w:val="0"/>
              <w:marTop w:val="0"/>
              <w:marBottom w:val="0"/>
              <w:divBdr>
                <w:top w:val="none" w:sz="0" w:space="0" w:color="auto"/>
                <w:left w:val="none" w:sz="0" w:space="0" w:color="auto"/>
                <w:bottom w:val="none" w:sz="0" w:space="0" w:color="auto"/>
                <w:right w:val="none" w:sz="0" w:space="0" w:color="auto"/>
              </w:divBdr>
            </w:div>
            <w:div w:id="2020546157">
              <w:marLeft w:val="0"/>
              <w:marRight w:val="0"/>
              <w:marTop w:val="0"/>
              <w:marBottom w:val="0"/>
              <w:divBdr>
                <w:top w:val="none" w:sz="0" w:space="0" w:color="auto"/>
                <w:left w:val="none" w:sz="0" w:space="0" w:color="auto"/>
                <w:bottom w:val="none" w:sz="0" w:space="0" w:color="auto"/>
                <w:right w:val="none" w:sz="0" w:space="0" w:color="auto"/>
              </w:divBdr>
            </w:div>
            <w:div w:id="2084797298">
              <w:marLeft w:val="0"/>
              <w:marRight w:val="0"/>
              <w:marTop w:val="0"/>
              <w:marBottom w:val="0"/>
              <w:divBdr>
                <w:top w:val="none" w:sz="0" w:space="0" w:color="auto"/>
                <w:left w:val="none" w:sz="0" w:space="0" w:color="auto"/>
                <w:bottom w:val="none" w:sz="0" w:space="0" w:color="auto"/>
                <w:right w:val="none" w:sz="0" w:space="0" w:color="auto"/>
              </w:divBdr>
            </w:div>
            <w:div w:id="209226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5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DDE9A-9786-4B61-AC12-601091549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6995</Words>
  <Characters>39873</Characters>
  <Application>Microsoft Office Word</Application>
  <DocSecurity>0</DocSecurity>
  <Lines>332</Lines>
  <Paragraphs>93</Paragraphs>
  <ScaleCrop>false</ScaleCrop>
  <Company/>
  <LinksUpToDate>false</LinksUpToDate>
  <CharactersWithSpaces>46775</CharactersWithSpaces>
  <SharedDoc>false</SharedDoc>
  <HLinks>
    <vt:vector size="450" baseType="variant">
      <vt:variant>
        <vt:i4>1835018</vt:i4>
      </vt:variant>
      <vt:variant>
        <vt:i4>447</vt:i4>
      </vt:variant>
      <vt:variant>
        <vt:i4>0</vt:i4>
      </vt:variant>
      <vt:variant>
        <vt:i4>5</vt:i4>
      </vt:variant>
      <vt:variant>
        <vt:lpwstr>https://github.com/WanThinnn/Cryptography-Project.git</vt:lpwstr>
      </vt:variant>
      <vt:variant>
        <vt:lpwstr/>
      </vt:variant>
      <vt:variant>
        <vt:i4>1835066</vt:i4>
      </vt:variant>
      <vt:variant>
        <vt:i4>440</vt:i4>
      </vt:variant>
      <vt:variant>
        <vt:i4>0</vt:i4>
      </vt:variant>
      <vt:variant>
        <vt:i4>5</vt:i4>
      </vt:variant>
      <vt:variant>
        <vt:lpwstr/>
      </vt:variant>
      <vt:variant>
        <vt:lpwstr>_Toc169732189</vt:lpwstr>
      </vt:variant>
      <vt:variant>
        <vt:i4>1835066</vt:i4>
      </vt:variant>
      <vt:variant>
        <vt:i4>434</vt:i4>
      </vt:variant>
      <vt:variant>
        <vt:i4>0</vt:i4>
      </vt:variant>
      <vt:variant>
        <vt:i4>5</vt:i4>
      </vt:variant>
      <vt:variant>
        <vt:lpwstr/>
      </vt:variant>
      <vt:variant>
        <vt:lpwstr>_Toc169732188</vt:lpwstr>
      </vt:variant>
      <vt:variant>
        <vt:i4>1835066</vt:i4>
      </vt:variant>
      <vt:variant>
        <vt:i4>428</vt:i4>
      </vt:variant>
      <vt:variant>
        <vt:i4>0</vt:i4>
      </vt:variant>
      <vt:variant>
        <vt:i4>5</vt:i4>
      </vt:variant>
      <vt:variant>
        <vt:lpwstr/>
      </vt:variant>
      <vt:variant>
        <vt:lpwstr>_Toc169732187</vt:lpwstr>
      </vt:variant>
      <vt:variant>
        <vt:i4>1835066</vt:i4>
      </vt:variant>
      <vt:variant>
        <vt:i4>422</vt:i4>
      </vt:variant>
      <vt:variant>
        <vt:i4>0</vt:i4>
      </vt:variant>
      <vt:variant>
        <vt:i4>5</vt:i4>
      </vt:variant>
      <vt:variant>
        <vt:lpwstr/>
      </vt:variant>
      <vt:variant>
        <vt:lpwstr>_Toc169732186</vt:lpwstr>
      </vt:variant>
      <vt:variant>
        <vt:i4>1835066</vt:i4>
      </vt:variant>
      <vt:variant>
        <vt:i4>416</vt:i4>
      </vt:variant>
      <vt:variant>
        <vt:i4>0</vt:i4>
      </vt:variant>
      <vt:variant>
        <vt:i4>5</vt:i4>
      </vt:variant>
      <vt:variant>
        <vt:lpwstr/>
      </vt:variant>
      <vt:variant>
        <vt:lpwstr>_Toc169732185</vt:lpwstr>
      </vt:variant>
      <vt:variant>
        <vt:i4>1835066</vt:i4>
      </vt:variant>
      <vt:variant>
        <vt:i4>410</vt:i4>
      </vt:variant>
      <vt:variant>
        <vt:i4>0</vt:i4>
      </vt:variant>
      <vt:variant>
        <vt:i4>5</vt:i4>
      </vt:variant>
      <vt:variant>
        <vt:lpwstr/>
      </vt:variant>
      <vt:variant>
        <vt:lpwstr>_Toc169732184</vt:lpwstr>
      </vt:variant>
      <vt:variant>
        <vt:i4>1835066</vt:i4>
      </vt:variant>
      <vt:variant>
        <vt:i4>404</vt:i4>
      </vt:variant>
      <vt:variant>
        <vt:i4>0</vt:i4>
      </vt:variant>
      <vt:variant>
        <vt:i4>5</vt:i4>
      </vt:variant>
      <vt:variant>
        <vt:lpwstr/>
      </vt:variant>
      <vt:variant>
        <vt:lpwstr>_Toc169732183</vt:lpwstr>
      </vt:variant>
      <vt:variant>
        <vt:i4>1835066</vt:i4>
      </vt:variant>
      <vt:variant>
        <vt:i4>398</vt:i4>
      </vt:variant>
      <vt:variant>
        <vt:i4>0</vt:i4>
      </vt:variant>
      <vt:variant>
        <vt:i4>5</vt:i4>
      </vt:variant>
      <vt:variant>
        <vt:lpwstr/>
      </vt:variant>
      <vt:variant>
        <vt:lpwstr>_Toc169732182</vt:lpwstr>
      </vt:variant>
      <vt:variant>
        <vt:i4>1835066</vt:i4>
      </vt:variant>
      <vt:variant>
        <vt:i4>392</vt:i4>
      </vt:variant>
      <vt:variant>
        <vt:i4>0</vt:i4>
      </vt:variant>
      <vt:variant>
        <vt:i4>5</vt:i4>
      </vt:variant>
      <vt:variant>
        <vt:lpwstr/>
      </vt:variant>
      <vt:variant>
        <vt:lpwstr>_Toc169732181</vt:lpwstr>
      </vt:variant>
      <vt:variant>
        <vt:i4>1835066</vt:i4>
      </vt:variant>
      <vt:variant>
        <vt:i4>386</vt:i4>
      </vt:variant>
      <vt:variant>
        <vt:i4>0</vt:i4>
      </vt:variant>
      <vt:variant>
        <vt:i4>5</vt:i4>
      </vt:variant>
      <vt:variant>
        <vt:lpwstr/>
      </vt:variant>
      <vt:variant>
        <vt:lpwstr>_Toc169732180</vt:lpwstr>
      </vt:variant>
      <vt:variant>
        <vt:i4>1245242</vt:i4>
      </vt:variant>
      <vt:variant>
        <vt:i4>380</vt:i4>
      </vt:variant>
      <vt:variant>
        <vt:i4>0</vt:i4>
      </vt:variant>
      <vt:variant>
        <vt:i4>5</vt:i4>
      </vt:variant>
      <vt:variant>
        <vt:lpwstr/>
      </vt:variant>
      <vt:variant>
        <vt:lpwstr>_Toc169732179</vt:lpwstr>
      </vt:variant>
      <vt:variant>
        <vt:i4>1245242</vt:i4>
      </vt:variant>
      <vt:variant>
        <vt:i4>374</vt:i4>
      </vt:variant>
      <vt:variant>
        <vt:i4>0</vt:i4>
      </vt:variant>
      <vt:variant>
        <vt:i4>5</vt:i4>
      </vt:variant>
      <vt:variant>
        <vt:lpwstr/>
      </vt:variant>
      <vt:variant>
        <vt:lpwstr>_Toc169732178</vt:lpwstr>
      </vt:variant>
      <vt:variant>
        <vt:i4>1245242</vt:i4>
      </vt:variant>
      <vt:variant>
        <vt:i4>368</vt:i4>
      </vt:variant>
      <vt:variant>
        <vt:i4>0</vt:i4>
      </vt:variant>
      <vt:variant>
        <vt:i4>5</vt:i4>
      </vt:variant>
      <vt:variant>
        <vt:lpwstr/>
      </vt:variant>
      <vt:variant>
        <vt:lpwstr>_Toc169732177</vt:lpwstr>
      </vt:variant>
      <vt:variant>
        <vt:i4>1245242</vt:i4>
      </vt:variant>
      <vt:variant>
        <vt:i4>362</vt:i4>
      </vt:variant>
      <vt:variant>
        <vt:i4>0</vt:i4>
      </vt:variant>
      <vt:variant>
        <vt:i4>5</vt:i4>
      </vt:variant>
      <vt:variant>
        <vt:lpwstr/>
      </vt:variant>
      <vt:variant>
        <vt:lpwstr>_Toc169732176</vt:lpwstr>
      </vt:variant>
      <vt:variant>
        <vt:i4>1245242</vt:i4>
      </vt:variant>
      <vt:variant>
        <vt:i4>356</vt:i4>
      </vt:variant>
      <vt:variant>
        <vt:i4>0</vt:i4>
      </vt:variant>
      <vt:variant>
        <vt:i4>5</vt:i4>
      </vt:variant>
      <vt:variant>
        <vt:lpwstr/>
      </vt:variant>
      <vt:variant>
        <vt:lpwstr>_Toc169732175</vt:lpwstr>
      </vt:variant>
      <vt:variant>
        <vt:i4>1245242</vt:i4>
      </vt:variant>
      <vt:variant>
        <vt:i4>350</vt:i4>
      </vt:variant>
      <vt:variant>
        <vt:i4>0</vt:i4>
      </vt:variant>
      <vt:variant>
        <vt:i4>5</vt:i4>
      </vt:variant>
      <vt:variant>
        <vt:lpwstr/>
      </vt:variant>
      <vt:variant>
        <vt:lpwstr>_Toc169732174</vt:lpwstr>
      </vt:variant>
      <vt:variant>
        <vt:i4>1245242</vt:i4>
      </vt:variant>
      <vt:variant>
        <vt:i4>344</vt:i4>
      </vt:variant>
      <vt:variant>
        <vt:i4>0</vt:i4>
      </vt:variant>
      <vt:variant>
        <vt:i4>5</vt:i4>
      </vt:variant>
      <vt:variant>
        <vt:lpwstr/>
      </vt:variant>
      <vt:variant>
        <vt:lpwstr>_Toc169732173</vt:lpwstr>
      </vt:variant>
      <vt:variant>
        <vt:i4>1245242</vt:i4>
      </vt:variant>
      <vt:variant>
        <vt:i4>338</vt:i4>
      </vt:variant>
      <vt:variant>
        <vt:i4>0</vt:i4>
      </vt:variant>
      <vt:variant>
        <vt:i4>5</vt:i4>
      </vt:variant>
      <vt:variant>
        <vt:lpwstr/>
      </vt:variant>
      <vt:variant>
        <vt:lpwstr>_Toc169732172</vt:lpwstr>
      </vt:variant>
      <vt:variant>
        <vt:i4>1245242</vt:i4>
      </vt:variant>
      <vt:variant>
        <vt:i4>332</vt:i4>
      </vt:variant>
      <vt:variant>
        <vt:i4>0</vt:i4>
      </vt:variant>
      <vt:variant>
        <vt:i4>5</vt:i4>
      </vt:variant>
      <vt:variant>
        <vt:lpwstr/>
      </vt:variant>
      <vt:variant>
        <vt:lpwstr>_Toc169732171</vt:lpwstr>
      </vt:variant>
      <vt:variant>
        <vt:i4>1245242</vt:i4>
      </vt:variant>
      <vt:variant>
        <vt:i4>326</vt:i4>
      </vt:variant>
      <vt:variant>
        <vt:i4>0</vt:i4>
      </vt:variant>
      <vt:variant>
        <vt:i4>5</vt:i4>
      </vt:variant>
      <vt:variant>
        <vt:lpwstr/>
      </vt:variant>
      <vt:variant>
        <vt:lpwstr>_Toc169732170</vt:lpwstr>
      </vt:variant>
      <vt:variant>
        <vt:i4>1179706</vt:i4>
      </vt:variant>
      <vt:variant>
        <vt:i4>320</vt:i4>
      </vt:variant>
      <vt:variant>
        <vt:i4>0</vt:i4>
      </vt:variant>
      <vt:variant>
        <vt:i4>5</vt:i4>
      </vt:variant>
      <vt:variant>
        <vt:lpwstr/>
      </vt:variant>
      <vt:variant>
        <vt:lpwstr>_Toc169732169</vt:lpwstr>
      </vt:variant>
      <vt:variant>
        <vt:i4>1179706</vt:i4>
      </vt:variant>
      <vt:variant>
        <vt:i4>314</vt:i4>
      </vt:variant>
      <vt:variant>
        <vt:i4>0</vt:i4>
      </vt:variant>
      <vt:variant>
        <vt:i4>5</vt:i4>
      </vt:variant>
      <vt:variant>
        <vt:lpwstr/>
      </vt:variant>
      <vt:variant>
        <vt:lpwstr>_Toc169732168</vt:lpwstr>
      </vt:variant>
      <vt:variant>
        <vt:i4>1179706</vt:i4>
      </vt:variant>
      <vt:variant>
        <vt:i4>308</vt:i4>
      </vt:variant>
      <vt:variant>
        <vt:i4>0</vt:i4>
      </vt:variant>
      <vt:variant>
        <vt:i4>5</vt:i4>
      </vt:variant>
      <vt:variant>
        <vt:lpwstr/>
      </vt:variant>
      <vt:variant>
        <vt:lpwstr>_Toc169732167</vt:lpwstr>
      </vt:variant>
      <vt:variant>
        <vt:i4>1179706</vt:i4>
      </vt:variant>
      <vt:variant>
        <vt:i4>302</vt:i4>
      </vt:variant>
      <vt:variant>
        <vt:i4>0</vt:i4>
      </vt:variant>
      <vt:variant>
        <vt:i4>5</vt:i4>
      </vt:variant>
      <vt:variant>
        <vt:lpwstr/>
      </vt:variant>
      <vt:variant>
        <vt:lpwstr>_Toc169732166</vt:lpwstr>
      </vt:variant>
      <vt:variant>
        <vt:i4>2031677</vt:i4>
      </vt:variant>
      <vt:variant>
        <vt:i4>293</vt:i4>
      </vt:variant>
      <vt:variant>
        <vt:i4>0</vt:i4>
      </vt:variant>
      <vt:variant>
        <vt:i4>5</vt:i4>
      </vt:variant>
      <vt:variant>
        <vt:lpwstr/>
      </vt:variant>
      <vt:variant>
        <vt:lpwstr>_Toc169731680</vt:lpwstr>
      </vt:variant>
      <vt:variant>
        <vt:i4>1048637</vt:i4>
      </vt:variant>
      <vt:variant>
        <vt:i4>287</vt:i4>
      </vt:variant>
      <vt:variant>
        <vt:i4>0</vt:i4>
      </vt:variant>
      <vt:variant>
        <vt:i4>5</vt:i4>
      </vt:variant>
      <vt:variant>
        <vt:lpwstr/>
      </vt:variant>
      <vt:variant>
        <vt:lpwstr>_Toc169731679</vt:lpwstr>
      </vt:variant>
      <vt:variant>
        <vt:i4>1048637</vt:i4>
      </vt:variant>
      <vt:variant>
        <vt:i4>281</vt:i4>
      </vt:variant>
      <vt:variant>
        <vt:i4>0</vt:i4>
      </vt:variant>
      <vt:variant>
        <vt:i4>5</vt:i4>
      </vt:variant>
      <vt:variant>
        <vt:lpwstr/>
      </vt:variant>
      <vt:variant>
        <vt:lpwstr>_Toc169731678</vt:lpwstr>
      </vt:variant>
      <vt:variant>
        <vt:i4>1048637</vt:i4>
      </vt:variant>
      <vt:variant>
        <vt:i4>275</vt:i4>
      </vt:variant>
      <vt:variant>
        <vt:i4>0</vt:i4>
      </vt:variant>
      <vt:variant>
        <vt:i4>5</vt:i4>
      </vt:variant>
      <vt:variant>
        <vt:lpwstr/>
      </vt:variant>
      <vt:variant>
        <vt:lpwstr>_Toc169731677</vt:lpwstr>
      </vt:variant>
      <vt:variant>
        <vt:i4>1048637</vt:i4>
      </vt:variant>
      <vt:variant>
        <vt:i4>269</vt:i4>
      </vt:variant>
      <vt:variant>
        <vt:i4>0</vt:i4>
      </vt:variant>
      <vt:variant>
        <vt:i4>5</vt:i4>
      </vt:variant>
      <vt:variant>
        <vt:lpwstr/>
      </vt:variant>
      <vt:variant>
        <vt:lpwstr>_Toc169731676</vt:lpwstr>
      </vt:variant>
      <vt:variant>
        <vt:i4>1048637</vt:i4>
      </vt:variant>
      <vt:variant>
        <vt:i4>263</vt:i4>
      </vt:variant>
      <vt:variant>
        <vt:i4>0</vt:i4>
      </vt:variant>
      <vt:variant>
        <vt:i4>5</vt:i4>
      </vt:variant>
      <vt:variant>
        <vt:lpwstr/>
      </vt:variant>
      <vt:variant>
        <vt:lpwstr>_Toc169731675</vt:lpwstr>
      </vt:variant>
      <vt:variant>
        <vt:i4>1048637</vt:i4>
      </vt:variant>
      <vt:variant>
        <vt:i4>257</vt:i4>
      </vt:variant>
      <vt:variant>
        <vt:i4>0</vt:i4>
      </vt:variant>
      <vt:variant>
        <vt:i4>5</vt:i4>
      </vt:variant>
      <vt:variant>
        <vt:lpwstr/>
      </vt:variant>
      <vt:variant>
        <vt:lpwstr>_Toc169731674</vt:lpwstr>
      </vt:variant>
      <vt:variant>
        <vt:i4>1048637</vt:i4>
      </vt:variant>
      <vt:variant>
        <vt:i4>251</vt:i4>
      </vt:variant>
      <vt:variant>
        <vt:i4>0</vt:i4>
      </vt:variant>
      <vt:variant>
        <vt:i4>5</vt:i4>
      </vt:variant>
      <vt:variant>
        <vt:lpwstr/>
      </vt:variant>
      <vt:variant>
        <vt:lpwstr>_Toc169731673</vt:lpwstr>
      </vt:variant>
      <vt:variant>
        <vt:i4>1048637</vt:i4>
      </vt:variant>
      <vt:variant>
        <vt:i4>245</vt:i4>
      </vt:variant>
      <vt:variant>
        <vt:i4>0</vt:i4>
      </vt:variant>
      <vt:variant>
        <vt:i4>5</vt:i4>
      </vt:variant>
      <vt:variant>
        <vt:lpwstr/>
      </vt:variant>
      <vt:variant>
        <vt:lpwstr>_Toc169731672</vt:lpwstr>
      </vt:variant>
      <vt:variant>
        <vt:i4>1048637</vt:i4>
      </vt:variant>
      <vt:variant>
        <vt:i4>239</vt:i4>
      </vt:variant>
      <vt:variant>
        <vt:i4>0</vt:i4>
      </vt:variant>
      <vt:variant>
        <vt:i4>5</vt:i4>
      </vt:variant>
      <vt:variant>
        <vt:lpwstr/>
      </vt:variant>
      <vt:variant>
        <vt:lpwstr>_Toc169731671</vt:lpwstr>
      </vt:variant>
      <vt:variant>
        <vt:i4>1048637</vt:i4>
      </vt:variant>
      <vt:variant>
        <vt:i4>233</vt:i4>
      </vt:variant>
      <vt:variant>
        <vt:i4>0</vt:i4>
      </vt:variant>
      <vt:variant>
        <vt:i4>5</vt:i4>
      </vt:variant>
      <vt:variant>
        <vt:lpwstr/>
      </vt:variant>
      <vt:variant>
        <vt:lpwstr>_Toc169731670</vt:lpwstr>
      </vt:variant>
      <vt:variant>
        <vt:i4>1114173</vt:i4>
      </vt:variant>
      <vt:variant>
        <vt:i4>227</vt:i4>
      </vt:variant>
      <vt:variant>
        <vt:i4>0</vt:i4>
      </vt:variant>
      <vt:variant>
        <vt:i4>5</vt:i4>
      </vt:variant>
      <vt:variant>
        <vt:lpwstr/>
      </vt:variant>
      <vt:variant>
        <vt:lpwstr>_Toc169731669</vt:lpwstr>
      </vt:variant>
      <vt:variant>
        <vt:i4>1114173</vt:i4>
      </vt:variant>
      <vt:variant>
        <vt:i4>221</vt:i4>
      </vt:variant>
      <vt:variant>
        <vt:i4>0</vt:i4>
      </vt:variant>
      <vt:variant>
        <vt:i4>5</vt:i4>
      </vt:variant>
      <vt:variant>
        <vt:lpwstr/>
      </vt:variant>
      <vt:variant>
        <vt:lpwstr>_Toc169731668</vt:lpwstr>
      </vt:variant>
      <vt:variant>
        <vt:i4>1114173</vt:i4>
      </vt:variant>
      <vt:variant>
        <vt:i4>215</vt:i4>
      </vt:variant>
      <vt:variant>
        <vt:i4>0</vt:i4>
      </vt:variant>
      <vt:variant>
        <vt:i4>5</vt:i4>
      </vt:variant>
      <vt:variant>
        <vt:lpwstr/>
      </vt:variant>
      <vt:variant>
        <vt:lpwstr>_Toc169731667</vt:lpwstr>
      </vt:variant>
      <vt:variant>
        <vt:i4>1114173</vt:i4>
      </vt:variant>
      <vt:variant>
        <vt:i4>209</vt:i4>
      </vt:variant>
      <vt:variant>
        <vt:i4>0</vt:i4>
      </vt:variant>
      <vt:variant>
        <vt:i4>5</vt:i4>
      </vt:variant>
      <vt:variant>
        <vt:lpwstr/>
      </vt:variant>
      <vt:variant>
        <vt:lpwstr>_Toc169731666</vt:lpwstr>
      </vt:variant>
      <vt:variant>
        <vt:i4>1114173</vt:i4>
      </vt:variant>
      <vt:variant>
        <vt:i4>203</vt:i4>
      </vt:variant>
      <vt:variant>
        <vt:i4>0</vt:i4>
      </vt:variant>
      <vt:variant>
        <vt:i4>5</vt:i4>
      </vt:variant>
      <vt:variant>
        <vt:lpwstr/>
      </vt:variant>
      <vt:variant>
        <vt:lpwstr>_Toc169731665</vt:lpwstr>
      </vt:variant>
      <vt:variant>
        <vt:i4>1114173</vt:i4>
      </vt:variant>
      <vt:variant>
        <vt:i4>197</vt:i4>
      </vt:variant>
      <vt:variant>
        <vt:i4>0</vt:i4>
      </vt:variant>
      <vt:variant>
        <vt:i4>5</vt:i4>
      </vt:variant>
      <vt:variant>
        <vt:lpwstr/>
      </vt:variant>
      <vt:variant>
        <vt:lpwstr>_Toc169731664</vt:lpwstr>
      </vt:variant>
      <vt:variant>
        <vt:i4>1114173</vt:i4>
      </vt:variant>
      <vt:variant>
        <vt:i4>191</vt:i4>
      </vt:variant>
      <vt:variant>
        <vt:i4>0</vt:i4>
      </vt:variant>
      <vt:variant>
        <vt:i4>5</vt:i4>
      </vt:variant>
      <vt:variant>
        <vt:lpwstr/>
      </vt:variant>
      <vt:variant>
        <vt:lpwstr>_Toc169731663</vt:lpwstr>
      </vt:variant>
      <vt:variant>
        <vt:i4>1114173</vt:i4>
      </vt:variant>
      <vt:variant>
        <vt:i4>185</vt:i4>
      </vt:variant>
      <vt:variant>
        <vt:i4>0</vt:i4>
      </vt:variant>
      <vt:variant>
        <vt:i4>5</vt:i4>
      </vt:variant>
      <vt:variant>
        <vt:lpwstr/>
      </vt:variant>
      <vt:variant>
        <vt:lpwstr>_Toc169731662</vt:lpwstr>
      </vt:variant>
      <vt:variant>
        <vt:i4>1114173</vt:i4>
      </vt:variant>
      <vt:variant>
        <vt:i4>179</vt:i4>
      </vt:variant>
      <vt:variant>
        <vt:i4>0</vt:i4>
      </vt:variant>
      <vt:variant>
        <vt:i4>5</vt:i4>
      </vt:variant>
      <vt:variant>
        <vt:lpwstr/>
      </vt:variant>
      <vt:variant>
        <vt:lpwstr>_Toc169731661</vt:lpwstr>
      </vt:variant>
      <vt:variant>
        <vt:i4>1114173</vt:i4>
      </vt:variant>
      <vt:variant>
        <vt:i4>173</vt:i4>
      </vt:variant>
      <vt:variant>
        <vt:i4>0</vt:i4>
      </vt:variant>
      <vt:variant>
        <vt:i4>5</vt:i4>
      </vt:variant>
      <vt:variant>
        <vt:lpwstr/>
      </vt:variant>
      <vt:variant>
        <vt:lpwstr>_Toc169731660</vt:lpwstr>
      </vt:variant>
      <vt:variant>
        <vt:i4>1179709</vt:i4>
      </vt:variant>
      <vt:variant>
        <vt:i4>167</vt:i4>
      </vt:variant>
      <vt:variant>
        <vt:i4>0</vt:i4>
      </vt:variant>
      <vt:variant>
        <vt:i4>5</vt:i4>
      </vt:variant>
      <vt:variant>
        <vt:lpwstr/>
      </vt:variant>
      <vt:variant>
        <vt:lpwstr>_Toc169731659</vt:lpwstr>
      </vt:variant>
      <vt:variant>
        <vt:i4>1179709</vt:i4>
      </vt:variant>
      <vt:variant>
        <vt:i4>161</vt:i4>
      </vt:variant>
      <vt:variant>
        <vt:i4>0</vt:i4>
      </vt:variant>
      <vt:variant>
        <vt:i4>5</vt:i4>
      </vt:variant>
      <vt:variant>
        <vt:lpwstr/>
      </vt:variant>
      <vt:variant>
        <vt:lpwstr>_Toc169731658</vt:lpwstr>
      </vt:variant>
      <vt:variant>
        <vt:i4>1179709</vt:i4>
      </vt:variant>
      <vt:variant>
        <vt:i4>155</vt:i4>
      </vt:variant>
      <vt:variant>
        <vt:i4>0</vt:i4>
      </vt:variant>
      <vt:variant>
        <vt:i4>5</vt:i4>
      </vt:variant>
      <vt:variant>
        <vt:lpwstr/>
      </vt:variant>
      <vt:variant>
        <vt:lpwstr>_Toc169731657</vt:lpwstr>
      </vt:variant>
      <vt:variant>
        <vt:i4>1179709</vt:i4>
      </vt:variant>
      <vt:variant>
        <vt:i4>149</vt:i4>
      </vt:variant>
      <vt:variant>
        <vt:i4>0</vt:i4>
      </vt:variant>
      <vt:variant>
        <vt:i4>5</vt:i4>
      </vt:variant>
      <vt:variant>
        <vt:lpwstr/>
      </vt:variant>
      <vt:variant>
        <vt:lpwstr>_Toc169731656</vt:lpwstr>
      </vt:variant>
      <vt:variant>
        <vt:i4>1179709</vt:i4>
      </vt:variant>
      <vt:variant>
        <vt:i4>143</vt:i4>
      </vt:variant>
      <vt:variant>
        <vt:i4>0</vt:i4>
      </vt:variant>
      <vt:variant>
        <vt:i4>5</vt:i4>
      </vt:variant>
      <vt:variant>
        <vt:lpwstr/>
      </vt:variant>
      <vt:variant>
        <vt:lpwstr>_Toc169731655</vt:lpwstr>
      </vt:variant>
      <vt:variant>
        <vt:i4>1179709</vt:i4>
      </vt:variant>
      <vt:variant>
        <vt:i4>137</vt:i4>
      </vt:variant>
      <vt:variant>
        <vt:i4>0</vt:i4>
      </vt:variant>
      <vt:variant>
        <vt:i4>5</vt:i4>
      </vt:variant>
      <vt:variant>
        <vt:lpwstr/>
      </vt:variant>
      <vt:variant>
        <vt:lpwstr>_Toc169731654</vt:lpwstr>
      </vt:variant>
      <vt:variant>
        <vt:i4>1179709</vt:i4>
      </vt:variant>
      <vt:variant>
        <vt:i4>131</vt:i4>
      </vt:variant>
      <vt:variant>
        <vt:i4>0</vt:i4>
      </vt:variant>
      <vt:variant>
        <vt:i4>5</vt:i4>
      </vt:variant>
      <vt:variant>
        <vt:lpwstr/>
      </vt:variant>
      <vt:variant>
        <vt:lpwstr>_Toc169731653</vt:lpwstr>
      </vt:variant>
      <vt:variant>
        <vt:i4>1179709</vt:i4>
      </vt:variant>
      <vt:variant>
        <vt:i4>125</vt:i4>
      </vt:variant>
      <vt:variant>
        <vt:i4>0</vt:i4>
      </vt:variant>
      <vt:variant>
        <vt:i4>5</vt:i4>
      </vt:variant>
      <vt:variant>
        <vt:lpwstr/>
      </vt:variant>
      <vt:variant>
        <vt:lpwstr>_Toc169731652</vt:lpwstr>
      </vt:variant>
      <vt:variant>
        <vt:i4>1179709</vt:i4>
      </vt:variant>
      <vt:variant>
        <vt:i4>119</vt:i4>
      </vt:variant>
      <vt:variant>
        <vt:i4>0</vt:i4>
      </vt:variant>
      <vt:variant>
        <vt:i4>5</vt:i4>
      </vt:variant>
      <vt:variant>
        <vt:lpwstr/>
      </vt:variant>
      <vt:variant>
        <vt:lpwstr>_Toc169731651</vt:lpwstr>
      </vt:variant>
      <vt:variant>
        <vt:i4>1179709</vt:i4>
      </vt:variant>
      <vt:variant>
        <vt:i4>113</vt:i4>
      </vt:variant>
      <vt:variant>
        <vt:i4>0</vt:i4>
      </vt:variant>
      <vt:variant>
        <vt:i4>5</vt:i4>
      </vt:variant>
      <vt:variant>
        <vt:lpwstr/>
      </vt:variant>
      <vt:variant>
        <vt:lpwstr>_Toc169731650</vt:lpwstr>
      </vt:variant>
      <vt:variant>
        <vt:i4>1245245</vt:i4>
      </vt:variant>
      <vt:variant>
        <vt:i4>107</vt:i4>
      </vt:variant>
      <vt:variant>
        <vt:i4>0</vt:i4>
      </vt:variant>
      <vt:variant>
        <vt:i4>5</vt:i4>
      </vt:variant>
      <vt:variant>
        <vt:lpwstr/>
      </vt:variant>
      <vt:variant>
        <vt:lpwstr>_Toc169731649</vt:lpwstr>
      </vt:variant>
      <vt:variant>
        <vt:i4>1245245</vt:i4>
      </vt:variant>
      <vt:variant>
        <vt:i4>101</vt:i4>
      </vt:variant>
      <vt:variant>
        <vt:i4>0</vt:i4>
      </vt:variant>
      <vt:variant>
        <vt:i4>5</vt:i4>
      </vt:variant>
      <vt:variant>
        <vt:lpwstr/>
      </vt:variant>
      <vt:variant>
        <vt:lpwstr>_Toc169731648</vt:lpwstr>
      </vt:variant>
      <vt:variant>
        <vt:i4>1245245</vt:i4>
      </vt:variant>
      <vt:variant>
        <vt:i4>95</vt:i4>
      </vt:variant>
      <vt:variant>
        <vt:i4>0</vt:i4>
      </vt:variant>
      <vt:variant>
        <vt:i4>5</vt:i4>
      </vt:variant>
      <vt:variant>
        <vt:lpwstr/>
      </vt:variant>
      <vt:variant>
        <vt:lpwstr>_Toc169731647</vt:lpwstr>
      </vt:variant>
      <vt:variant>
        <vt:i4>1245245</vt:i4>
      </vt:variant>
      <vt:variant>
        <vt:i4>89</vt:i4>
      </vt:variant>
      <vt:variant>
        <vt:i4>0</vt:i4>
      </vt:variant>
      <vt:variant>
        <vt:i4>5</vt:i4>
      </vt:variant>
      <vt:variant>
        <vt:lpwstr/>
      </vt:variant>
      <vt:variant>
        <vt:lpwstr>_Toc169731646</vt:lpwstr>
      </vt:variant>
      <vt:variant>
        <vt:i4>1245245</vt:i4>
      </vt:variant>
      <vt:variant>
        <vt:i4>83</vt:i4>
      </vt:variant>
      <vt:variant>
        <vt:i4>0</vt:i4>
      </vt:variant>
      <vt:variant>
        <vt:i4>5</vt:i4>
      </vt:variant>
      <vt:variant>
        <vt:lpwstr/>
      </vt:variant>
      <vt:variant>
        <vt:lpwstr>_Toc169731645</vt:lpwstr>
      </vt:variant>
      <vt:variant>
        <vt:i4>1245245</vt:i4>
      </vt:variant>
      <vt:variant>
        <vt:i4>77</vt:i4>
      </vt:variant>
      <vt:variant>
        <vt:i4>0</vt:i4>
      </vt:variant>
      <vt:variant>
        <vt:i4>5</vt:i4>
      </vt:variant>
      <vt:variant>
        <vt:lpwstr/>
      </vt:variant>
      <vt:variant>
        <vt:lpwstr>_Toc169731644</vt:lpwstr>
      </vt:variant>
      <vt:variant>
        <vt:i4>1245245</vt:i4>
      </vt:variant>
      <vt:variant>
        <vt:i4>71</vt:i4>
      </vt:variant>
      <vt:variant>
        <vt:i4>0</vt:i4>
      </vt:variant>
      <vt:variant>
        <vt:i4>5</vt:i4>
      </vt:variant>
      <vt:variant>
        <vt:lpwstr/>
      </vt:variant>
      <vt:variant>
        <vt:lpwstr>_Toc169731643</vt:lpwstr>
      </vt:variant>
      <vt:variant>
        <vt:i4>1245245</vt:i4>
      </vt:variant>
      <vt:variant>
        <vt:i4>65</vt:i4>
      </vt:variant>
      <vt:variant>
        <vt:i4>0</vt:i4>
      </vt:variant>
      <vt:variant>
        <vt:i4>5</vt:i4>
      </vt:variant>
      <vt:variant>
        <vt:lpwstr/>
      </vt:variant>
      <vt:variant>
        <vt:lpwstr>_Toc169731642</vt:lpwstr>
      </vt:variant>
      <vt:variant>
        <vt:i4>1245245</vt:i4>
      </vt:variant>
      <vt:variant>
        <vt:i4>59</vt:i4>
      </vt:variant>
      <vt:variant>
        <vt:i4>0</vt:i4>
      </vt:variant>
      <vt:variant>
        <vt:i4>5</vt:i4>
      </vt:variant>
      <vt:variant>
        <vt:lpwstr/>
      </vt:variant>
      <vt:variant>
        <vt:lpwstr>_Toc169731641</vt:lpwstr>
      </vt:variant>
      <vt:variant>
        <vt:i4>1245245</vt:i4>
      </vt:variant>
      <vt:variant>
        <vt:i4>53</vt:i4>
      </vt:variant>
      <vt:variant>
        <vt:i4>0</vt:i4>
      </vt:variant>
      <vt:variant>
        <vt:i4>5</vt:i4>
      </vt:variant>
      <vt:variant>
        <vt:lpwstr/>
      </vt:variant>
      <vt:variant>
        <vt:lpwstr>_Toc169731640</vt:lpwstr>
      </vt:variant>
      <vt:variant>
        <vt:i4>1310781</vt:i4>
      </vt:variant>
      <vt:variant>
        <vt:i4>47</vt:i4>
      </vt:variant>
      <vt:variant>
        <vt:i4>0</vt:i4>
      </vt:variant>
      <vt:variant>
        <vt:i4>5</vt:i4>
      </vt:variant>
      <vt:variant>
        <vt:lpwstr/>
      </vt:variant>
      <vt:variant>
        <vt:lpwstr>_Toc169731639</vt:lpwstr>
      </vt:variant>
      <vt:variant>
        <vt:i4>1310781</vt:i4>
      </vt:variant>
      <vt:variant>
        <vt:i4>41</vt:i4>
      </vt:variant>
      <vt:variant>
        <vt:i4>0</vt:i4>
      </vt:variant>
      <vt:variant>
        <vt:i4>5</vt:i4>
      </vt:variant>
      <vt:variant>
        <vt:lpwstr/>
      </vt:variant>
      <vt:variant>
        <vt:lpwstr>_Toc169731638</vt:lpwstr>
      </vt:variant>
      <vt:variant>
        <vt:i4>1310781</vt:i4>
      </vt:variant>
      <vt:variant>
        <vt:i4>35</vt:i4>
      </vt:variant>
      <vt:variant>
        <vt:i4>0</vt:i4>
      </vt:variant>
      <vt:variant>
        <vt:i4>5</vt:i4>
      </vt:variant>
      <vt:variant>
        <vt:lpwstr/>
      </vt:variant>
      <vt:variant>
        <vt:lpwstr>_Toc169731637</vt:lpwstr>
      </vt:variant>
      <vt:variant>
        <vt:i4>1310781</vt:i4>
      </vt:variant>
      <vt:variant>
        <vt:i4>29</vt:i4>
      </vt:variant>
      <vt:variant>
        <vt:i4>0</vt:i4>
      </vt:variant>
      <vt:variant>
        <vt:i4>5</vt:i4>
      </vt:variant>
      <vt:variant>
        <vt:lpwstr/>
      </vt:variant>
      <vt:variant>
        <vt:lpwstr>_Toc169731636</vt:lpwstr>
      </vt:variant>
      <vt:variant>
        <vt:i4>1310781</vt:i4>
      </vt:variant>
      <vt:variant>
        <vt:i4>23</vt:i4>
      </vt:variant>
      <vt:variant>
        <vt:i4>0</vt:i4>
      </vt:variant>
      <vt:variant>
        <vt:i4>5</vt:i4>
      </vt:variant>
      <vt:variant>
        <vt:lpwstr/>
      </vt:variant>
      <vt:variant>
        <vt:lpwstr>_Toc169731635</vt:lpwstr>
      </vt:variant>
      <vt:variant>
        <vt:i4>1310781</vt:i4>
      </vt:variant>
      <vt:variant>
        <vt:i4>17</vt:i4>
      </vt:variant>
      <vt:variant>
        <vt:i4>0</vt:i4>
      </vt:variant>
      <vt:variant>
        <vt:i4>5</vt:i4>
      </vt:variant>
      <vt:variant>
        <vt:lpwstr/>
      </vt:variant>
      <vt:variant>
        <vt:lpwstr>_Toc169731634</vt:lpwstr>
      </vt:variant>
      <vt:variant>
        <vt:i4>1310781</vt:i4>
      </vt:variant>
      <vt:variant>
        <vt:i4>11</vt:i4>
      </vt:variant>
      <vt:variant>
        <vt:i4>0</vt:i4>
      </vt:variant>
      <vt:variant>
        <vt:i4>5</vt:i4>
      </vt:variant>
      <vt:variant>
        <vt:lpwstr/>
      </vt:variant>
      <vt:variant>
        <vt:lpwstr>_Toc169731633</vt:lpwstr>
      </vt:variant>
      <vt:variant>
        <vt:i4>1310781</vt:i4>
      </vt:variant>
      <vt:variant>
        <vt:i4>5</vt:i4>
      </vt:variant>
      <vt:variant>
        <vt:i4>0</vt:i4>
      </vt:variant>
      <vt:variant>
        <vt:i4>5</vt:i4>
      </vt:variant>
      <vt:variant>
        <vt:lpwstr/>
      </vt:variant>
      <vt:variant>
        <vt:lpwstr>_Toc169731632</vt:lpwstr>
      </vt:variant>
      <vt:variant>
        <vt:i4>1310781</vt:i4>
      </vt:variant>
      <vt:variant>
        <vt:i4>2</vt:i4>
      </vt:variant>
      <vt:variant>
        <vt:i4>0</vt:i4>
      </vt:variant>
      <vt:variant>
        <vt:i4>5</vt:i4>
      </vt:variant>
      <vt:variant>
        <vt:lpwstr/>
      </vt:variant>
      <vt:variant>
        <vt:lpwstr>_Toc169731631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Quan Thiên</dc:creator>
  <cp:keywords/>
  <dc:description/>
  <cp:lastModifiedBy>Lại Quan Thiên</cp:lastModifiedBy>
  <cp:revision>2</cp:revision>
  <cp:lastPrinted>2024-06-19T16:31:00Z</cp:lastPrinted>
  <dcterms:created xsi:type="dcterms:W3CDTF">2024-06-19T16:32:00Z</dcterms:created>
  <dcterms:modified xsi:type="dcterms:W3CDTF">2024-06-19T16:32:00Z</dcterms:modified>
</cp:coreProperties>
</file>